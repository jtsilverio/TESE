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bookmarkStart w:id="0" w:name="X825f722398abe1ed63c0d68b1ad1655196b03fa"/>
      <w:bookmarkEnd w:id="0"/>
      <w:r>
        <w:rPr/>
        <w:t>1</w:t>
        <w:tab/>
        <w:t>Hidden Markov Models reveals annual changes in the daily activity levels of the Anillaco Tuco-tuco (</w:t>
      </w:r>
      <w:r>
        <w:rPr>
          <w:i/>
          <w:iCs/>
        </w:rPr>
        <w:t>Ctenomys sp.</w:t>
      </w:r>
      <w:r>
        <w:rPr/>
        <w:t>)</w:t>
      </w:r>
    </w:p>
    <w:p>
      <w:pPr>
        <w:pStyle w:val="Heading2"/>
        <w:rPr/>
      </w:pPr>
      <w:bookmarkStart w:id="1" w:name="introduction"/>
      <w:bookmarkEnd w:id="1"/>
      <w:r>
        <w:rPr/>
        <w:t>1.1</w:t>
        <w:tab/>
        <w:t>Introduction</w:t>
      </w:r>
    </w:p>
    <w:p>
      <w:pPr>
        <w:pStyle w:val="Compact"/>
        <w:numPr>
          <w:ilvl w:val="0"/>
          <w:numId w:val="2"/>
        </w:numPr>
        <w:rPr/>
      </w:pPr>
      <w:r>
        <w:rPr/>
        <w:t>Contexto:</w:t>
      </w:r>
    </w:p>
    <w:p>
      <w:pPr>
        <w:pStyle w:val="Compact"/>
        <w:numPr>
          <w:ilvl w:val="0"/>
          <w:numId w:val="2"/>
        </w:numPr>
        <w:rPr>
          <w:lang w:val="pt-BR"/>
        </w:rPr>
      </w:pPr>
      <w:r>
        <w:rPr>
          <w:lang w:val="pt-BR"/>
          <w:rPrChange w:id="0" w:author="gisele oda" w:date="2021-12-07T14:49:00Z"/>
        </w:rPr>
        <w:t>Síntese do conhecimento:O que se sabe sobe o tema central?</w:t>
      </w:r>
    </w:p>
    <w:p>
      <w:pPr>
        <w:pStyle w:val="Compact"/>
        <w:numPr>
          <w:ilvl w:val="0"/>
          <w:numId w:val="2"/>
        </w:numPr>
        <w:rPr>
          <w:lang w:val="pt-BR"/>
        </w:rPr>
      </w:pPr>
      <w:r>
        <w:rPr>
          <w:lang w:val="pt-BR"/>
          <w:rPrChange w:id="0" w:author="gisele oda" w:date="2021-12-07T14:49:00Z"/>
        </w:rPr>
        <w:t>Como a questão investigada se encaixa nesse contexto teórico?</w:t>
      </w:r>
    </w:p>
    <w:p>
      <w:pPr>
        <w:pStyle w:val="Compact"/>
        <w:numPr>
          <w:ilvl w:val="0"/>
          <w:numId w:val="2"/>
        </w:numPr>
        <w:rPr/>
      </w:pPr>
      <w:r>
        <w:rPr/>
        <w:t>Rever anotações</w:t>
      </w:r>
    </w:p>
    <w:p>
      <w:pPr>
        <w:pStyle w:val="Compact"/>
        <w:numPr>
          <w:ilvl w:val="0"/>
          <w:numId w:val="2"/>
        </w:numPr>
        <w:rPr>
          <w:lang w:val="pt-BR"/>
        </w:rPr>
      </w:pPr>
      <w:r>
        <w:rPr>
          <w:lang w:val="pt-BR"/>
          <w:rPrChange w:id="0" w:author="gisele oda" w:date="2021-12-07T14:49:00Z"/>
        </w:rPr>
        <w:t>objetivos: - tbm testar a necessidade de classificar para ritmicidade</w:t>
      </w:r>
    </w:p>
    <w:p>
      <w:pPr>
        <w:pStyle w:val="Heading2"/>
        <w:rPr/>
      </w:pPr>
      <w:bookmarkStart w:id="2" w:name="introduction"/>
      <w:bookmarkStart w:id="3" w:name="methods"/>
      <w:bookmarkEnd w:id="2"/>
      <w:bookmarkEnd w:id="3"/>
      <w:r>
        <w:rPr/>
        <w:t>1.2</w:t>
        <w:tab/>
        <w:t>Methods</w:t>
      </w:r>
    </w:p>
    <w:p>
      <w:pPr>
        <w:pStyle w:val="Heading3"/>
        <w:rPr/>
      </w:pPr>
      <w:bookmarkStart w:id="4" w:name="study-species"/>
      <w:bookmarkEnd w:id="4"/>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5" w:name="study-species"/>
      <w:bookmarkStart w:id="6" w:name="study-site"/>
      <w:bookmarkEnd w:id="5"/>
      <w:bookmarkEnd w:id="6"/>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4.1). The climate is arid with marked daily and seasonal cycles in temperature and rainfall (Figure 4.2).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an area of approximately 75 m². Geographical information retrieved from ESRI satellites (Datum SIRGAS 2002 UTM 19s).</w:t>
      </w:r>
    </w:p>
    <w:p>
      <w:pPr>
        <w:pStyle w:val="Heading3"/>
        <w:rPr/>
      </w:pPr>
      <w:bookmarkStart w:id="7" w:name="study-site"/>
      <w:bookmarkStart w:id="8" w:name="animal-capture-and-handling"/>
      <w:bookmarkEnd w:id="7"/>
      <w:bookmarkEnd w:id="8"/>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9" w:name="animal-capture-and-handling"/>
      <w:bookmarkStart w:id="10" w:name="biologgers"/>
      <w:bookmarkEnd w:id="9"/>
      <w:bookmarkEnd w:id="10"/>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11" w:name="biologgers"/>
      <w:bookmarkStart w:id="12" w:name="data-processing"/>
      <w:bookmarkEnd w:id="11"/>
      <w:bookmarkEnd w:id="12"/>
      <w:r>
        <w:rPr/>
        <w:t>1.2.5</w:t>
        <w:tab/>
        <w:t>Data Processing</w:t>
      </w:r>
    </w:p>
    <w:p>
      <w:pPr>
        <w:pStyle w:val="FirstParagraph"/>
        <w:rPr/>
      </w:pPr>
      <w:r>
        <w:rPr/>
        <w:t xml:space="preserve">Data were recorded on board of the sensors and later downloaded and converted to raw text files using the software provided by the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measured in gravitational g,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used to calculate the moving average, which can be dependent on the study species and device’s recording frequency. In this study we used a 4-second moving average after following the methodology proposed by (</w:t>
      </w:r>
      <w:hyperlink w:anchor="ref-shepard2008">
        <w:r>
          <w:rPr>
            <w:rStyle w:val="InternetLink"/>
          </w:rPr>
          <w:t>Shepard et al. 2008, fig. 5.1</w:t>
        </w:r>
      </w:hyperlink>
      <w:r>
        <w:rPr/>
        <w:t xml:space="preserve">). (ii) Calculating the </w:t>
      </w:r>
      <w:ins w:id="3" w:author="Unknown Author" w:date="2021-12-13T17:40:38Z">
        <w:r>
          <w:rPr/>
          <w:t xml:space="preserve">dynamic </w:t>
        </w:r>
      </w:ins>
      <w:r>
        <w:rPr/>
        <w:t>acceleration correspondent to the animal’s movement</w:t>
      </w:r>
      <w:ins w:id="4" w:author="Unknown Author" w:date="2021-12-13T17:41:18Z">
        <w:r>
          <w:rPr/>
          <w:t xml:space="preserve"> </w:t>
        </w:r>
      </w:ins>
      <w:ins w:id="5" w:author="Unknown Author" w:date="2021-12-13T17:41:18Z">
        <w:r>
          <w:rPr/>
          <w:t>in each axis</w:t>
        </w:r>
      </w:ins>
      <w:del w:id="6" w:author="Unknown Author" w:date="2021-12-13T17:41:26Z">
        <w:r>
          <w:rPr/>
          <w:delText>, also known as Dynamic Body Acceleration (DBA)</w:delText>
        </w:r>
      </w:del>
      <w:r>
        <w:rPr/>
        <w:t xml:space="preserve">. The </w:t>
      </w:r>
      <w:del w:id="7" w:author="Unknown Author" w:date="2021-12-13T17:41:30Z">
        <w:r>
          <w:rPr/>
          <w:delText xml:space="preserve">DBA </w:delText>
        </w:r>
      </w:del>
      <w:ins w:id="8" w:author="Unknown Author" w:date="2021-12-13T17:41:30Z">
        <w:r>
          <w:rPr/>
          <w:t xml:space="preserve">dynamic accelarion </w:t>
        </w:r>
      </w:ins>
      <w:r>
        <w:rPr/>
        <w:t>was calculated by subtracting the static acceleration from the raw data. (iii) Lastly, we calculate the VeDBA by the vectorial sum of the</w:t>
      </w:r>
      <w:ins w:id="9" w:author="Unknown Author" w:date="2021-12-13T17:42:02Z">
        <w:r>
          <w:rPr/>
          <w:t xml:space="preserve"> </w:t>
        </w:r>
      </w:ins>
      <w:ins w:id="10" w:author="Unknown Author" w:date="2021-12-13T17:41:51Z">
        <w:r>
          <w:rPr/>
          <w:t>dynamic</w:t>
        </w:r>
      </w:ins>
      <w:del w:id="11" w:author="Unknown Author" w:date="2021-12-13T17:41:50Z">
        <w:r>
          <w:rPr/>
          <w:delText xml:space="preserve"> DBA</w:delText>
        </w:r>
      </w:del>
      <w:ins w:id="12" w:author="Unknown Author" w:date="2021-12-13T17:41:50Z">
        <w:r>
          <w:rPr/>
          <w:t xml:space="preserve"> </w:t>
        </w:r>
      </w:ins>
      <w:ins w:id="13" w:author="Unknown Author" w:date="2021-12-13T17:41:50Z">
        <w:r>
          <w:rPr/>
          <w:t>acceleration</w:t>
        </w:r>
      </w:ins>
      <w:r>
        <w:rPr/>
        <w:t xml:space="preserve"> over the device’s axes (1.1).</w:t>
      </w:r>
      <w:ins w:id="14" w:author="Unknown Author" w:date="2021-12-13T17:39:42Z">
        <w:r>
          <w:rPr/>
          <w:t xml:space="preserve"> Once VeDBA was calculated, the 1Hz acceleration data was downsampled by taking the median over a 1-minute non-overlapping sliding window. </w:t>
        </w:r>
      </w:ins>
    </w:p>
    <w:p>
      <w:pPr>
        <w:pStyle w:val="TextBody"/>
        <w:jc w:val="center"/>
        <w:rPr>
          <w:del w:id="15" w:author="Unknown Author" w:date="2021-12-13T17:39:47Z"/>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Z</m:t>
                  </m:r>
                </m:e>
                <m:sup>
                  <m:r>
                    <w:rPr>
                      <w:rFonts w:ascii="Cambria Math" w:hAnsi="Cambria Math"/>
                    </w:rPr>
                    <m:t xml:space="preserve">2</m:t>
                  </m:r>
                </m:sup>
              </m:sSup>
            </m:e>
          </m:rad>
          <m:d>
            <m:dPr>
              <m:begChr m:val="("/>
              <m:endChr m:val=")"/>
            </m:dPr>
            <m:e>
              <m:r>
                <w:rPr>
                  <w:rFonts w:ascii="Cambria Math" w:hAnsi="Cambria Math"/>
                </w:rPr>
                <m:t xml:space="preserve">1.1</m:t>
              </m:r>
            </m:e>
          </m:d>
        </m:oMath>
      </m:oMathPara>
    </w:p>
    <w:p>
      <w:pPr>
        <w:pStyle w:val="TextBody"/>
        <w:widowControl/>
        <w:suppressAutoHyphens w:val="true"/>
        <w:bidi w:val="0"/>
        <w:spacing w:lineRule="auto" w:line="360" w:before="120" w:after="120"/>
        <w:ind w:firstLine="567"/>
        <w:jc w:val="center"/>
        <w:rPr/>
      </w:pPr>
      <w:del w:id="16" w:author="Unknown Author" w:date="2021-12-13T17:39:47Z">
        <w:r>
          <w:rPr/>
          <w:delText xml:space="preserve">Once VeDBA was calculated, the 1Hz acceleration data was downsampled by taking the median over a 1-minute non-overlapping sliding window. </w:delText>
        </w:r>
      </w:del>
    </w:p>
    <w:p>
      <w:pPr>
        <w:pStyle w:val="FirstParagraph"/>
        <w:rPr>
          <w:del w:id="25" w:author="Unknown Author" w:date="2021-12-13T17:38:19Z"/>
        </w:rPr>
      </w:pPr>
      <w:del w:id="18" w:author="Unknown Author" w:date="2021-12-13T17:38:18Z">
        <w:r>
          <w:rPr/>
          <w:delText>All VeDBA datapoints were classified as occurring during the daytime or nighttime based on the daylength of the recording dates. Daylength</w:delText>
        </w:r>
      </w:del>
      <w:del w:id="19" w:author="Unknown Author" w:date="2021-12-13T09:35:52Z">
        <w:r>
          <w:rPr/>
          <w:delText xml:space="preserve"> was </w:delText>
        </w:r>
      </w:del>
      <w:del w:id="20" w:author="Unknown Author" w:date="2021-12-13T17:38:19Z">
        <w:r>
          <w:rPr/>
          <w:delText xml:space="preserve">calculated using the </w:delText>
        </w:r>
      </w:del>
      <w:del w:id="21" w:author="Unknown Author" w:date="2021-12-13T17:38:19Z">
        <w:r>
          <w:rPr>
            <w:i/>
            <w:iCs/>
          </w:rPr>
          <w:delText>maptools</w:delText>
        </w:r>
      </w:del>
      <w:del w:id="22" w:author="Unknown Author" w:date="2021-12-13T17:38:19Z">
        <w:r>
          <w:rPr/>
          <w:delText xml:space="preserve"> package in R (</w:delText>
        </w:r>
      </w:del>
      <w:hyperlink w:anchor="ref-bivand2020">
        <w:del w:id="23" w:author="Unknown Author" w:date="2021-12-13T17:38:19Z">
          <w:r>
            <w:rPr>
              <w:rStyle w:val="InternetLink"/>
            </w:rPr>
            <w:delText>Bivand and Lewin-Koh 2020</w:delText>
          </w:r>
        </w:del>
      </w:hyperlink>
      <w:del w:id="24" w:author="Unknown Author" w:date="2021-12-13T17:38:19Z">
        <w:r>
          <w:rPr/>
          <w:delTex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Annual daylength variation at the study site can be seen in the Appendix (Figure 4.3).</w:delText>
        </w:r>
      </w:del>
    </w:p>
    <w:p>
      <w:pPr>
        <w:pStyle w:val="FirstParagraph"/>
        <w:widowControl/>
        <w:suppressAutoHyphens w:val="true"/>
        <w:bidi w:val="0"/>
        <w:spacing w:lineRule="auto" w:line="360" w:before="120" w:after="120"/>
        <w:ind w:firstLine="567"/>
        <w:jc w:val="both"/>
        <w:rPr/>
      </w:pPr>
      <w:r>
        <w:rPr/>
        <w:t>Light exposure was used to analyse patterns of surface emergence, the time tuco-tucos spend on the surface and to further classify VeDBA data points as above or below ground. We classified each 5-minutes data point as being above or below ground using a 2 lux threshold (</w:t>
      </w:r>
      <w:hyperlink w:anchor="ref-jannetti2019">
        <w:r>
          <w:rPr>
            <w:rStyle w:val="InternetLink"/>
          </w:rPr>
          <w:t>Jannetti et al. 2019</w:t>
        </w:r>
      </w:hyperlink>
      <w:r>
        <w:rPr/>
        <w:t>).</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FirstParagraph"/>
        <w:rPr/>
      </w:pPr>
      <w:ins w:id="27" w:author="Unknown Author" w:date="2021-12-13T17:38:41Z">
        <w:r>
          <w:rPr/>
          <w:t xml:space="preserve">All </w:t>
        </w:r>
      </w:ins>
      <w:ins w:id="28" w:author="Unknown Author" w:date="2021-12-13T17:38:41Z">
        <w:r>
          <w:rPr/>
          <w:t>animal’s</w:t>
        </w:r>
      </w:ins>
      <w:ins w:id="29" w:author="Unknown Author" w:date="2021-12-13T17:38:41Z">
        <w:r>
          <w:rPr/>
          <w:t xml:space="preserve"> datapoints were classified as occurring during the daytime or nighttime based on the daylength of the recording dates. Daylength </w:t>
        </w:r>
      </w:ins>
      <w:ins w:id="30" w:author="Unknown Author" w:date="2021-12-13T17:38:41Z">
        <w:r>
          <w:rPr/>
          <w:t>was</w:t>
        </w:r>
      </w:ins>
      <w:ins w:id="31" w:author="Unknown Author" w:date="2021-12-13T17:38:41Z">
        <w:r>
          <w:rPr/>
          <w:t xml:space="preserve"> </w:t>
        </w:r>
      </w:ins>
      <w:ins w:id="32" w:author="Unknown Author" w:date="2021-12-13T17:38:41Z">
        <w:r>
          <w:rPr/>
          <w:t xml:space="preserve">calculated using the </w:t>
        </w:r>
      </w:ins>
      <w:ins w:id="33" w:author="Unknown Author" w:date="2021-12-13T17:38:41Z">
        <w:r>
          <w:rPr>
            <w:i/>
            <w:iCs/>
          </w:rPr>
          <w:t>maptools</w:t>
        </w:r>
      </w:ins>
      <w:ins w:id="34" w:author="Unknown Author" w:date="2021-12-13T17:38:41Z">
        <w:r>
          <w:rPr/>
          <w:t xml:space="preserve"> package in R (</w:t>
        </w:r>
      </w:ins>
      <w:hyperlink w:anchor="ref-bivand2020">
        <w:ins w:id="35" w:author="Unknown Author" w:date="2021-12-13T17:38:41Z">
          <w:r>
            <w:rPr>
              <w:rStyle w:val="InternetLink"/>
            </w:rPr>
            <w:t>Bivand and Lewin-Koh 2020</w:t>
          </w:r>
        </w:ins>
      </w:hyperlink>
      <w:ins w:id="36" w:author="Unknown Author" w:date="2021-12-13T17:38:41Z">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Annual daylength variation at the study site can be seen in the Appendix (Figure 4.3).</w:t>
        </w:r>
      </w:ins>
    </w:p>
    <w:p>
      <w:pPr>
        <w:pStyle w:val="TextBody"/>
        <w:rPr/>
      </w:pPr>
      <w:r>
        <w:rPr/>
        <w:t>In order to exclude any effects that capture and recapture can have in the animal’s activity, we removed the first and last days of all datasets.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13" w:name="data-processing"/>
      <w:bookmarkStart w:id="14" w:name="surface-emergence-time-on-surface"/>
      <w:bookmarkEnd w:id="13"/>
      <w:bookmarkEnd w:id="14"/>
      <w:r>
        <w:rPr/>
        <w:t>1.2.6</w:t>
        <w:tab/>
        <w:t>Surface Emergence &amp; Time On Surface</w:t>
      </w:r>
    </w:p>
    <w:p>
      <w:pPr>
        <w:pStyle w:val="FirstParagraph"/>
        <w:rPr/>
      </w:pPr>
      <w:r>
        <w:rPr/>
        <w:t>Visualization of the daily temporal pattern of surface emergence was done using the 5-minute above ground data (see Data Processing). Data points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p>
    <w:p>
      <w:pPr>
        <w:pStyle w:val="TextBody"/>
        <w:rPr/>
      </w:pPr>
      <w:r>
        <w:rPr/>
        <w:t>Time on surface was calculated presuming that each 5-minute data point classified as aboveground was spent entirely outside the animal’s burrow. Accordingly, we deduced the daily time on surface by summing the number of above ground data points multiplied by 5 minutes. Lastly, we also calculated the mean daily percentage of time on surface in relation to the experienced day length</w:t>
      </w:r>
      <w:del w:id="37" w:author="Unknown Author" w:date="2021-12-13T17:37:04Z">
        <w:r>
          <w:rPr/>
          <w:delText xml:space="preserve"> for each animal</w:delText>
        </w:r>
      </w:del>
      <w:ins w:id="38" w:author="Unknown Author" w:date="2021-12-13T17:37:06Z">
        <w:r>
          <w:rPr/>
          <w:t xml:space="preserve">, </w:t>
        </w:r>
      </w:ins>
      <w:ins w:id="39" w:author="Unknown Author" w:date="2021-12-13T17:36:19Z">
        <w:r>
          <w:rPr/>
          <w:t xml:space="preserve">, </w:t>
        </w:r>
      </w:ins>
      <w:ins w:id="40" w:author="Unknown Author" w:date="2021-12-13T17:36:19Z">
        <w:r>
          <w:rPr/>
          <w:t>which we refer as daytime or .</w:t>
        </w:r>
      </w:ins>
      <w:del w:id="41" w:author="Unknown Author" w:date="2021-12-13T17:36:19Z">
        <w:r>
          <w:rPr/>
          <w:delText>.</w:delText>
        </w:r>
      </w:del>
    </w:p>
    <w:p>
      <w:pPr>
        <w:pStyle w:val="Heading3"/>
        <w:rPr/>
      </w:pPr>
      <w:bookmarkStart w:id="15" w:name="surface-emergence-time-on-surface"/>
      <w:bookmarkStart w:id="16" w:name="general-activity"/>
      <w:bookmarkEnd w:id="15"/>
      <w:bookmarkEnd w:id="16"/>
      <w:r>
        <w:rPr/>
        <w:t>1.2.7</w:t>
        <w:tab/>
        <w:t>General Activity</w:t>
      </w:r>
    </w:p>
    <w:p>
      <w:pPr>
        <w:pStyle w:val="FirstParagraph"/>
        <w:rPr/>
      </w:pPr>
      <w:r>
        <w:rPr/>
        <w:t xml:space="preserve">General activity levels was analyzed using the calculated VeDBA (see Data Processing). </w:t>
      </w:r>
      <w:ins w:id="42" w:author="Unknown Author" w:date="2021-12-13T16:14:31Z">
        <w:r>
          <w:rPr/>
          <w:t xml:space="preserve">The general activity temporal patterns was </w:t>
        </w:r>
      </w:ins>
      <w:ins w:id="43" w:author="Unknown Author" w:date="2021-12-13T16:14:31Z">
        <w:r>
          <w:rPr/>
          <w:t xml:space="preserve">visually analyzed by </w:t>
        </w:r>
      </w:ins>
      <w:del w:id="44" w:author="Unknown Author" w:date="2021-12-13T16:14:50Z">
        <w:r>
          <w:rPr/>
          <w:delText xml:space="preserve">We used the </w:delText>
        </w:r>
      </w:del>
      <w:ins w:id="45" w:author="Unknown Author" w:date="2021-12-13T16:14:51Z">
        <w:r>
          <w:rPr/>
          <w:t xml:space="preserve">calculating the </w:t>
        </w:r>
      </w:ins>
      <w:ins w:id="46" w:author="Unknown Author" w:date="2021-12-13T16:19:13Z">
        <w:r>
          <w:rPr/>
          <w:t xml:space="preserve">hourly </w:t>
        </w:r>
      </w:ins>
      <w:r>
        <w:rPr/>
        <w:t>mea</w:t>
      </w:r>
      <w:ins w:id="47" w:author="Unknown Author" w:date="2021-12-13T16:19:11Z">
        <w:r>
          <w:rPr/>
          <w:t>n</w:t>
        </w:r>
      </w:ins>
      <w:del w:id="48" w:author="Unknown Author" w:date="2021-12-13T16:19:10Z">
        <w:r>
          <w:rPr/>
          <w:delText>n hourly</w:delText>
        </w:r>
      </w:del>
      <w:r>
        <w:rPr/>
        <w:t xml:space="preserve"> VeDBA</w:t>
      </w:r>
      <w:del w:id="49" w:author="Unknown Author" w:date="2021-12-13T16:15:44Z">
        <w:r>
          <w:rPr/>
          <w:delText xml:space="preserve"> to visualize the temporal patterns in general activity</w:delText>
        </w:r>
      </w:del>
      <w:r>
        <w:rPr/>
        <w:t xml:space="preserve">. </w:t>
      </w:r>
      <w:ins w:id="50" w:author="Unknown Author" w:date="2021-12-13T16:19:17Z">
        <w:r>
          <w:rPr/>
          <w:t>Hourly m</w:t>
        </w:r>
      </w:ins>
      <w:ins w:id="51" w:author="Unknown Author" w:date="2021-12-13T16:10:23Z">
        <w:r>
          <w:rPr/>
          <w:t xml:space="preserve">ean VeDBA </w:t>
        </w:r>
      </w:ins>
      <w:ins w:id="52" w:author="Unknown Author" w:date="2021-12-13T16:10:23Z">
        <w:r>
          <w:rPr/>
          <w:t xml:space="preserve">was calculated by binning the pooled VeDBA data into 1-hour intervals and calculating the mean for each time interval. </w:t>
        </w:r>
      </w:ins>
    </w:p>
    <w:p>
      <w:pPr>
        <w:pStyle w:val="FirstParagraph"/>
        <w:rPr/>
      </w:pPr>
      <w:ins w:id="54" w:author="Unknown Author" w:date="2021-12-13T17:32:37Z">
        <w:r>
          <w:rPr/>
          <w:t>Daily VeDBA levels was analysed in relation to the da</w:t>
        </w:r>
      </w:ins>
      <w:ins w:id="55" w:author="Unknown Author" w:date="2021-12-13T17:33:00Z">
        <w:r>
          <w:rPr/>
          <w:t>ily mean VeDBA and to the percentage of VeDBA during the daytime. The d</w:t>
        </w:r>
      </w:ins>
      <w:ins w:id="56" w:author="Unknown Author" w:date="2021-12-13T17:22:41Z">
        <w:r>
          <w:rPr/>
          <w:t>aily mean</w:t>
        </w:r>
      </w:ins>
      <w:del w:id="57" w:author="Unknown Author" w:date="2021-12-13T16:19:56Z">
        <w:r>
          <w:rPr/>
          <w:delText>We als</w:delText>
        </w:r>
      </w:del>
      <w:del w:id="58" w:author="Unknown Author" w:date="2021-12-13T16:20:02Z">
        <w:r>
          <w:rPr/>
          <w:delText>o</w:delText>
        </w:r>
      </w:del>
      <w:del w:id="59" w:author="Unknown Author" w:date="2021-12-13T17:21:10Z">
        <w:r>
          <w:rPr/>
          <w:delText xml:space="preserve"> calculated</w:delText>
        </w:r>
      </w:del>
      <w:ins w:id="60" w:author="Unknown Author" w:date="2021-12-13T17:22:43Z">
        <w:r>
          <w:rPr/>
          <w:t xml:space="preserve"> </w:t>
        </w:r>
      </w:ins>
      <w:ins w:id="61" w:author="Unknown Author" w:date="2021-12-13T17:22:43Z">
        <w:r>
          <w:rPr/>
          <w:t>VeDBA was calculate</w:t>
        </w:r>
      </w:ins>
      <w:del w:id="62" w:author="Unknown Author" w:date="2021-12-13T17:22:20Z">
        <w:r>
          <w:rPr/>
          <w:delText xml:space="preserve"> each animal’s </w:delText>
        </w:r>
      </w:del>
      <w:del w:id="63" w:author="Unknown Author" w:date="2021-12-13T16:22:55Z">
        <w:r>
          <w:rPr/>
          <w:delText xml:space="preserve">mean </w:delText>
        </w:r>
      </w:del>
      <w:del w:id="64" w:author="Unknown Author" w:date="2021-12-13T16:23:01Z">
        <w:r>
          <w:rPr/>
          <w:delText>daily</w:delText>
        </w:r>
      </w:del>
      <w:del w:id="65" w:author="Unknown Author" w:date="2021-12-13T17:22:20Z">
        <w:r>
          <w:rPr/>
          <w:delText xml:space="preserve"> VeDBA and the mean</w:delText>
        </w:r>
      </w:del>
      <w:del w:id="66" w:author="Unknown Author" w:date="2021-12-13T16:23:06Z">
        <w:r>
          <w:rPr/>
          <w:delText xml:space="preserve"> daytime</w:delText>
        </w:r>
      </w:del>
      <w:del w:id="67" w:author="Unknown Author" w:date="2021-12-13T17:22:20Z">
        <w:r>
          <w:rPr/>
          <w:delText xml:space="preserve"> VeDBA for month-group comparisons</w:delText>
        </w:r>
      </w:del>
      <w:del w:id="68" w:author="Unknown Author" w:date="2021-12-13T17:22:20Z">
        <w:r>
          <w:rPr/>
          <w:commentReference w:id="0"/>
        </w:r>
      </w:del>
      <w:del w:id="69" w:author="Unknown Author" w:date="2021-12-13T17:22:20Z">
        <w:r>
          <w:rPr/>
          <w:delText>.</w:delText>
        </w:r>
      </w:del>
      <w:ins w:id="70" w:author="Unknown Author" w:date="2021-12-13T17:27:03Z">
        <w:r>
          <w:rPr/>
          <w:t xml:space="preserve"> </w:t>
        </w:r>
      </w:ins>
      <w:ins w:id="71" w:author="Unknown Author" w:date="2021-12-13T17:23:35Z">
        <w:r>
          <w:rPr/>
          <w:t xml:space="preserve">by </w:t>
        </w:r>
      </w:ins>
      <w:ins w:id="72" w:author="Unknown Author" w:date="2021-12-13T17:25:18Z">
        <w:r>
          <w:rPr/>
          <w:t>binning the data into daily intervals and calculating the mean VeDBA per animal.</w:t>
        </w:r>
      </w:ins>
      <w:ins w:id="73" w:author="Unknown Author" w:date="2021-12-13T17:33:45Z">
        <w:r>
          <w:rPr/>
          <w:t xml:space="preserve"> T</w:t>
        </w:r>
      </w:ins>
      <w:ins w:id="74" w:author="Unknown Author" w:date="2021-12-13T17:28:04Z">
        <w:r>
          <w:rPr/>
          <w:t>he mean percentage of VeDBA during the daytime</w:t>
        </w:r>
      </w:ins>
      <w:ins w:id="75" w:author="Unknown Author" w:date="2021-12-13T17:34:22Z">
        <w:r>
          <w:rPr/>
          <w:t xml:space="preserve"> was calculated by dividing the total sum of VeDBA </w:t>
        </w:r>
      </w:ins>
      <w:ins w:id="76" w:author="Unknown Author" w:date="2021-12-13T17:46:55Z">
        <w:r>
          <w:rPr/>
          <w:t xml:space="preserve">during the </w:t>
        </w:r>
      </w:ins>
      <w:ins w:id="77" w:author="Unknown Author" w:date="2021-12-13T17:47:05Z">
        <w:r>
          <w:rPr/>
          <w:t>day (24-hour) by the sum of VeDBA during the daytime per animal.</w:t>
        </w:r>
      </w:ins>
    </w:p>
    <w:p>
      <w:pPr>
        <w:pStyle w:val="Heading3"/>
        <w:rPr/>
      </w:pPr>
      <w:bookmarkStart w:id="17" w:name="general-activity"/>
      <w:bookmarkStart w:id="18" w:name="behavioral-state-classification"/>
      <w:bookmarkEnd w:id="17"/>
      <w:bookmarkEnd w:id="18"/>
      <w:r>
        <w:rPr/>
        <w:t>1.2.8</w:t>
        <w:tab/>
        <w:t>Behavioral State Classification</w:t>
      </w:r>
    </w:p>
    <w:p>
      <w:pPr>
        <w:pStyle w:val="Heading4"/>
        <w:rPr/>
      </w:pPr>
      <w:bookmarkStart w:id="19" w:name="hidden-markov-models"/>
      <w:bookmarkEnd w:id="19"/>
      <w:r>
        <w:rPr/>
        <w:t>1.2.8.1</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HMMs are also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distribution family (e.g. Normal, Weibull or Gamma) and each one have their own set of parameter values. The active distribution is determined by the state of the system at a given time </w:t>
      </w:r>
      <w:r>
        <w:rPr/>
      </w:r>
      <m:oMath xmlns:m="http://schemas.openxmlformats.org/officeDocument/2006/math">
        <m:r>
          <w:rPr>
            <w:rFonts w:ascii="Cambria Math" w:hAnsi="Cambria Math"/>
          </w:rPr>
          <m:t xml:space="preserve">t</m:t>
        </m:r>
      </m:oMath>
      <w:r>
        <w:rPr/>
        <w:t xml:space="preserve">. Therefore, the observations are a realization from one of these distributions. The distribution parameters, state transition probabilities and other model parameters can be estimated by numerical maximization of the </w:t>
      </w:r>
      <w:ins w:id="78" w:author="Unknown Author" w:date="2021-12-13T09:28:55Z">
        <w:r>
          <w:rPr/>
          <w:t>l</w:t>
        </w:r>
      </w:ins>
      <w:del w:id="79" w:author="Unknown Author" w:date="2021-12-13T09:28:55Z">
        <w:r>
          <w:rPr/>
          <w:delText>L</w:delText>
        </w:r>
      </w:del>
      <w:commentRangeStart w:id="1"/>
      <w:r>
        <w:rPr/>
        <w:t>ikelihood</w:t>
      </w:r>
      <w:r>
        <w:rPr/>
      </w:r>
      <w:ins w:id="80" w:author="Unknown Author" w:date="2021-12-13T16:47:46Z">
        <w:commentRangeEnd w:id="1"/>
        <w:r>
          <w:commentReference w:id="1"/>
        </w:r>
        <w:r>
          <w:rPr/>
          <w:commentReference w:id="2"/>
        </w:r>
      </w:ins>
      <w:r>
        <w:rPr/>
        <w:t xml:space="preserve">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4"/>
        <w:rPr/>
      </w:pPr>
      <w:bookmarkStart w:id="20" w:name="hidden-markov-models"/>
      <w:bookmarkStart w:id="21" w:name="Xdb6b397daf2ee291d713b2ff7b5fbb4ce7f1bb6"/>
      <w:bookmarkEnd w:id="20"/>
      <w:bookmarkEnd w:id="21"/>
      <w:r>
        <w:rPr/>
        <w:t>1.2.8.2</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 other </w:t>
      </w:r>
      <w:r>
        <w:rPr>
          <w:i/>
          <w:iCs/>
        </w:rPr>
        <w:t>post-hoc</w:t>
      </w:r>
      <w:r>
        <w:rPr/>
        <w:t xml:space="preserve"> analysis of time spent in each state, aboveground activity,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22" w:name="behavioral-state-classification"/>
      <w:bookmarkStart w:id="23" w:name="Xdb6b397daf2ee291d713b2ff7b5fbb4ce7f1bb6"/>
      <w:bookmarkStart w:id="24" w:name="aboveground-activity"/>
      <w:bookmarkEnd w:id="22"/>
      <w:bookmarkEnd w:id="23"/>
      <w:bookmarkEnd w:id="24"/>
      <w:r>
        <w:rPr/>
        <w:t>1.2.9</w:t>
        <w:tab/>
        <w:t>Aboveground Activity</w:t>
      </w:r>
    </w:p>
    <w:p>
      <w:pPr>
        <w:pStyle w:val="FirstParagraph"/>
        <w:rPr/>
      </w:pPr>
      <w:r>
        <w:rPr/>
        <w:t>We also calculated the prevalence of each behavioral state when animal’s were aboveground, outside of their tunnels. Above ground activity was defined as any activity in which animals were exposed to light with intensity greater than 2 lux (see Data Processing). Using the state-labelled and light logger data combined we calculated the mean time animals spent per day in each behavioral state when aboveground and the percentage in relation to the total time spent above ground.</w:t>
      </w:r>
    </w:p>
    <w:p>
      <w:pPr>
        <w:pStyle w:val="Heading3"/>
        <w:rPr/>
      </w:pPr>
      <w:bookmarkStart w:id="25" w:name="aboveground-activity"/>
      <w:bookmarkStart w:id="26" w:name="diurnality-index"/>
      <w:bookmarkEnd w:id="25"/>
      <w:bookmarkEnd w:id="26"/>
      <w:r>
        <w:rPr/>
        <w:t>1.2.10</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Diurnality calculation is shown in equation (1.2),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night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night</m:t>
            </m:r>
          </m:sub>
        </m:sSub>
      </m:oMath>
      <w:r>
        <w:rPr/>
        <w:t xml:space="preserve"> are the day</w:t>
      </w:r>
      <w:del w:id="81" w:author="Unknown Author" w:date="2021-12-13T17:45:47Z">
        <w:r>
          <w:rPr/>
          <w:delText xml:space="preserve"> </w:delText>
        </w:r>
      </w:del>
      <w:ins w:id="82" w:author="Unknown Author" w:date="2021-12-13T17:45:53Z">
        <w:r>
          <w:rPr/>
          <w:t xml:space="preserve"> </w:t>
        </w:r>
      </w:ins>
      <w:r>
        <w:rPr/>
        <w:t>length and night</w:t>
      </w:r>
      <w:del w:id="83" w:author="Unknown Author" w:date="2021-12-13T17:45:54Z">
        <w:r>
          <w:rPr/>
          <w:delText>-</w:delText>
        </w:r>
      </w:del>
      <w:ins w:id="84" w:author="Unknown Author" w:date="2021-12-13T17:45:54Z">
        <w:r>
          <w:rPr/>
          <w:t xml:space="preserve"> </w:t>
        </w:r>
      </w:ins>
      <w:r>
        <w:rPr/>
        <w: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night</m:t>
                      </m:r>
                    </m:sub>
                  </m:sSub>
                </m:num>
                <m:den>
                  <m:sSub>
                    <m:e>
                      <m:r>
                        <w:rPr>
                          <w:rFonts w:ascii="Cambria Math" w:hAnsi="Cambria Math"/>
                        </w:rPr>
                        <m:t xml:space="preserve">L</m:t>
                      </m:r>
                    </m:e>
                    <m:sub>
                      <m:r>
                        <w:rPr>
                          <w:rFonts w:ascii="Cambria Math" w:hAnsi="Cambria Math"/>
                        </w:rPr>
                        <m:t xml:space="preserve">night</m:t>
                      </m:r>
                    </m:sub>
                  </m:sSub>
                </m:den>
              </m:f>
            </m:den>
          </m:f>
          <m:d>
            <m:dPr>
              <m:begChr m:val="("/>
              <m:endChr m:val=")"/>
            </m:dPr>
            <m:e>
              <m:r>
                <w:rPr>
                  <w:rFonts w:ascii="Cambria Math" w:hAnsi="Cambria Math"/>
                </w:rPr>
                <m:t xml:space="preserve">1.2</m:t>
              </m:r>
            </m:e>
          </m:d>
        </m:oMath>
      </m:oMathPara>
    </w:p>
    <w:p>
      <w:pPr>
        <w:pStyle w:val="Heading3"/>
        <w:rPr/>
      </w:pPr>
      <w:bookmarkStart w:id="27" w:name="diurnality-index"/>
      <w:bookmarkStart w:id="28" w:name="X8bda55b0a4c18ba520623e5621099ffce169511"/>
      <w:bookmarkEnd w:id="27"/>
      <w:bookmarkEnd w:id="28"/>
      <w:r>
        <w:rPr/>
        <w:t>1.2.11</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29" w:name="X8bda55b0a4c18ba520623e5621099ffce169511"/>
      <w:bookmarkStart w:id="30" w:name="statistical-analysis"/>
      <w:bookmarkEnd w:id="29"/>
      <w:bookmarkEnd w:id="30"/>
      <w:r>
        <w:rPr/>
        <w:t>1.2.12</w:t>
        <w:tab/>
        <w:t>Statistical Analysis</w:t>
      </w:r>
    </w:p>
    <w:p>
      <w:pPr>
        <w:pStyle w:val="FirstParagraph"/>
        <w:rPr/>
      </w:pPr>
      <w:r>
        <w:rPr/>
        <w:t xml:space="preserve">We used </w:t>
      </w:r>
      <w:commentRangeStart w:id="3"/>
      <w:r>
        <w:rPr/>
        <w:t>ANOVA</w:t>
      </w:r>
      <w:r>
        <w:rPr/>
      </w:r>
      <w:ins w:id="85" w:author="Unknown Author" w:date="2021-12-13T20:37:08Z">
        <w:commentRangeEnd w:id="3"/>
        <w:r>
          <w:commentReference w:id="3"/>
        </w:r>
        <w:r>
          <w:rPr/>
          <w:commentReference w:id="4"/>
        </w:r>
      </w:ins>
      <w:r>
        <w:rPr/>
        <w:t xml:space="preserve"> and post-hoc Tukey’s HSD to test for differences between month-groups in time on surface, general activity levels, time spent on behavioral states, time spent on aboveground activity and diurnality. Rhythmicity w</w:t>
      </w:r>
      <w:ins w:id="86" w:author="Gisele" w:date="2021-12-07T10:57:00Z">
        <w:r>
          <w:rPr/>
          <w:t>as</w:t>
        </w:r>
      </w:ins>
      <w:del w:id="87" w:author="Gisele" w:date="2021-12-07T10:57:00Z">
        <w:r>
          <w:rPr/>
          <w:delText>ere</w:delText>
        </w:r>
      </w:del>
      <w:r>
        <w:rPr/>
        <w:t xml:space="preserve"> compared </w:t>
      </w:r>
      <w:ins w:id="88" w:author="Unknown Author" w:date="2021-12-13T09:33:02Z">
        <w:r>
          <w:rPr/>
          <w:t xml:space="preserve">only </w:t>
        </w:r>
      </w:ins>
      <w:commentRangeStart w:id="5"/>
      <w:r>
        <w:rPr/>
        <w:t xml:space="preserve">between </w:t>
      </w:r>
      <w:ins w:id="89" w:author="Unknown Author" w:date="2021-12-13T09:32:48Z">
        <w:r>
          <w:rPr/>
          <w:t xml:space="preserve">behavioral </w:t>
        </w:r>
      </w:ins>
      <w:r>
        <w:rPr/>
        <w:t xml:space="preserve">states </w:t>
      </w:r>
      <w:r>
        <w:rPr/>
      </w:r>
      <w:ins w:id="90" w:author="Unknown Author" w:date="2021-12-13T09:29:38Z">
        <w:commentRangeEnd w:id="5"/>
        <w:r>
          <w:commentReference w:id="5"/>
        </w:r>
        <w:r>
          <w:rPr/>
          <w:commentReference w:id="6"/>
        </w:r>
      </w:ins>
      <w:del w:id="91" w:author="Unknown Author" w:date="2021-12-13T09:33:00Z">
        <w:r>
          <w:rPr/>
          <w:delText>only</w:delText>
        </w:r>
      </w:del>
      <w:r>
        <w:rPr/>
        <w:t xml:space="preserve">, we did not perform a month-group comparison given that, as some animals were classified as arrhythmic, the sample number for each season was too low to perform a meaningful statistical analysis. We also visually compared daily patterns of general activity levels, time on surface and behavioral states based on the </w:t>
      </w:r>
      <w:del w:id="92" w:author="Unknown Author" w:date="2021-12-13T09:34:00Z">
        <w:r>
          <w:rPr/>
          <w:delText xml:space="preserve">shape of </w:delText>
        </w:r>
      </w:del>
      <w:ins w:id="93" w:author="Unknown Author" w:date="2021-12-13T09:34:02Z">
        <w:r>
          <w:rPr/>
          <w:t xml:space="preserve">temporal </w:t>
        </w:r>
      </w:ins>
      <w:r>
        <w:rPr/>
        <w:t xml:space="preserve">distributions along the 24-hours. </w:t>
      </w:r>
      <w:ins w:id="94" w:author="Unknown Author" w:date="2021-12-13T09:34:10Z">
        <w:r>
          <w:rPr/>
          <w:t xml:space="preserve">The </w:t>
        </w:r>
      </w:ins>
      <w:ins w:id="95" w:author="Unknown Author" w:date="2021-12-13T09:34:10Z">
        <w:r>
          <w:rPr/>
          <w:t xml:space="preserve">daily temporal distribution on all these cases were visualized using kernel density estimates. </w:t>
        </w:r>
      </w:ins>
      <w:r>
        <w:rPr/>
        <w:t>All analysis were done in R using the base packages (R Core Team 2020).</w:t>
      </w:r>
      <w:ins w:id="96" w:author="Gisele" w:date="2021-12-07T11:01:00Z">
        <w:r>
          <w:rPr/>
          <w:t xml:space="preserve"> </w:t>
        </w:r>
      </w:ins>
    </w:p>
    <w:p>
      <w:pPr>
        <w:pStyle w:val="Normal"/>
        <w:rPr/>
      </w:pPr>
      <w:ins w:id="98" w:author="Gisele" w:date="2021-12-07T11:01:00Z">
        <w:r>
          <w:rPr/>
        </w:r>
      </w:ins>
    </w:p>
    <w:p>
      <w:pPr>
        <w:pStyle w:val="Normal"/>
        <w:rPr/>
      </w:pPr>
      <w:r>
        <w:rPr/>
        <w:commentReference w:id="7"/>
      </w:r>
      <w:r>
        <w:br w:type="page"/>
      </w:r>
    </w:p>
    <w:p>
      <w:pPr>
        <w:pStyle w:val="Heading2"/>
        <w:rPr/>
      </w:pPr>
      <w:bookmarkStart w:id="31" w:name="methods"/>
      <w:bookmarkStart w:id="32" w:name="statistical-analysis"/>
      <w:bookmarkStart w:id="33" w:name="results"/>
      <w:bookmarkEnd w:id="31"/>
      <w:bookmarkEnd w:id="32"/>
      <w:bookmarkEnd w:id="33"/>
      <w:r>
        <w:rPr/>
        <w:t>1.3</w:t>
        <w:tab/>
        <w:t>Results</w:t>
      </w:r>
    </w:p>
    <w:p>
      <w:pPr>
        <w:pStyle w:val="FirstParagraph"/>
        <w:rPr/>
      </w:pPr>
      <w:r>
        <w:rPr/>
        <w:t>We captured and deployed collars to 20 females and 10 males. We were able to recapture 24 tuco-tucos and recover 21 collars (Table ??). One collar was found malfunctioning because one animal got predated. The other two lost collars fell or were taken out of the tuco-tuco’s neck between the time of capture and recapture. A complete list of number of recorded days per animal can be seen in the Appendix ??.</w:t>
      </w:r>
    </w:p>
    <w:p>
      <w:pPr>
        <w:pStyle w:val="Heading3"/>
        <w:rPr/>
      </w:pPr>
      <w:bookmarkStart w:id="34" w:name="time-on-surface"/>
      <w:bookmarkEnd w:id="34"/>
      <w:r>
        <w:rPr/>
        <w:t>1.3.1</w:t>
        <w:tab/>
        <w:t>Time On Surface</w:t>
      </w:r>
    </w:p>
    <w:p>
      <w:pPr>
        <w:pStyle w:val="FirstParagraph"/>
        <w:rPr/>
      </w:pPr>
      <w:r>
        <w:rPr/>
        <w:t>Surface emergence shows a changing temporal pattern along the year. In July, the peak of surface emergence is concentrated in the middle of the day. In other seasons the peak of surface emergence is bimodal, with a higher peak in the first hours of daylight and a smaller peak at the end of daylight (Fig. 1.4A).</w:t>
      </w:r>
    </w:p>
    <w:p>
      <w:pPr>
        <w:pStyle w:val="TextBody"/>
        <w:rPr/>
      </w:pPr>
      <w:r>
        <w:rPr/>
        <w:t>Time on surface, measured light exposure, shows no difference along the year. The mean daily time on surface shows no significant differences among month groups (ANOVA, F = 2.148, p = 0.167), the overall mean and standard deviation of all animals is 71.98 ± 29.21 minutes on the surface during day. In contrast, the daily percentage of the time on surface in relation to day length was significantly different between groups (ANOVA; F = 4.38, p = 0.0429). Post hoc Tukey’s HSD shows a significant difference between July-February (p = 0.035; CI = [-0.12; -0.04]). For these groups the mean daily percentage of time on surface is 13% ± 4% for July, and 6% ± 4% for February.</w:t>
      </w:r>
    </w:p>
    <w:p>
      <w:pPr>
        <w:pStyle w:val="CaptionedFigure"/>
        <w:rPr/>
      </w:pPr>
      <w:r>
        <w:rPr/>
        <w:drawing>
          <wp:inline distT="0" distB="0" distL="0" distR="0">
            <wp:extent cx="5943600" cy="5200650"/>
            <wp:effectExtent l="0" t="0" r="0" b="0"/>
            <wp:docPr id="4"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 0.167). (C) Mean daily percentage of time on surface in relation to the daylength. Each point is an animal’s mean daily percentage of time on surface (ANOVA; p = 0.043). Asterisks indicates pairwise significant statistical difference (Tukey’s HSD;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 0.167). (C) Mean daily percentage of time on surface in relation to the daylength. Each point is an animal’s mean daily percentage of time on surface (ANOVA; p = 0.043). Asterisks indicates pairwise significant statistical difference (Tukey’s HSD; p &lt; 0.05)."/>
                    <pic:cNvPicPr>
                      <a:picLocks noChangeAspect="1" noChangeArrowheads="1"/>
                    </pic:cNvPicPr>
                  </pic:nvPicPr>
                  <pic:blipFill>
                    <a:blip r:embed="rId5"/>
                    <a:stretch>
                      <a:fillRect/>
                    </a:stretch>
                  </pic:blipFill>
                  <pic:spPr bwMode="auto">
                    <a:xfrm>
                      <a:off x="0" y="0"/>
                      <a:ext cx="5943600" cy="5200650"/>
                    </a:xfrm>
                    <a:prstGeom prst="rect">
                      <a:avLst/>
                    </a:prstGeom>
                  </pic:spPr>
                </pic:pic>
              </a:graphicData>
            </a:graphic>
          </wp:inline>
        </w:drawing>
      </w:r>
    </w:p>
    <w:p>
      <w:pPr>
        <w:pStyle w:val="ImageCaption"/>
        <w:rPr/>
      </w:pPr>
      <w:r>
        <w:rPr/>
        <w:t>Figure 1.4: Tuco-tuco’s daily patterns of surface emergence</w:t>
      </w:r>
      <w:ins w:id="100" w:author="Unknown Author" w:date="2021-12-13T09:40:32Z">
        <w:r>
          <w:rPr/>
          <w:t xml:space="preserve"> </w:t>
        </w:r>
      </w:ins>
      <w:ins w:id="101" w:author="Unknown Author" w:date="2021-12-13T09:40:32Z">
        <w:r>
          <w:rPr/>
          <w:t>and average time on surface</w:t>
        </w:r>
      </w:ins>
      <w:r>
        <w:rPr/>
        <w:t xml:space="preserve">. (A) </w:t>
      </w:r>
      <w:ins w:id="102" w:author="Unknown Author" w:date="2021-12-13T09:39:15Z">
        <w:r>
          <w:rPr/>
          <w:t xml:space="preserve">Daily temporal pattern of surface emergence. </w:t>
        </w:r>
      </w:ins>
      <w:r>
        <w:rPr/>
        <w:t xml:space="preserve">Density histogram and kernel estimates </w:t>
      </w:r>
      <w:del w:id="103" w:author="Unknown Author" w:date="2021-12-13T09:40:56Z">
        <w:r>
          <w:rPr/>
          <w:delText xml:space="preserve">of surface emergence showing </w:delText>
        </w:r>
      </w:del>
      <w:ins w:id="104" w:author="Unknown Author" w:date="2021-12-13T09:40:56Z">
        <w:r>
          <w:rPr>
            <w:i/>
          </w:rPr>
          <w:t xml:space="preserve">shows </w:t>
        </w:r>
      </w:ins>
      <w:r>
        <w:rPr/>
        <w:t>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 0.167). (C) Mean daily percentage of time on surface in relation to the daylength. Each point is an animal’s mean daily percentage of time on surface (ANOVA; p = 0.043). Asterisks indicates pairwise significant statistical difference (Tukey’s HSD; p &lt; 0.05).</w:t>
      </w:r>
    </w:p>
    <w:p>
      <w:pPr>
        <w:pStyle w:val="Heading3"/>
        <w:rPr/>
      </w:pPr>
      <w:bookmarkStart w:id="35" w:name="time-on-surface"/>
      <w:bookmarkStart w:id="36" w:name="general-activity-1"/>
      <w:bookmarkEnd w:id="35"/>
      <w:bookmarkEnd w:id="36"/>
      <w:r>
        <w:rPr/>
        <w:t>1.3.2</w:t>
        <w:tab/>
        <w:t>General Activity</w:t>
      </w:r>
    </w:p>
    <w:p>
      <w:pPr>
        <w:pStyle w:val="FirstParagraph"/>
        <w:rPr/>
      </w:pPr>
      <w:r>
        <w:rPr/>
        <w:t xml:space="preserve">Tuco-tuco’s general activity follows a typical diurnal pattern. Hourly mean VeDBA is lower during the night time, rises just before </w:t>
      </w:r>
      <w:commentRangeStart w:id="8"/>
      <w:r>
        <w:rPr/>
        <w:t>dawn</w:t>
      </w:r>
      <w:r>
        <w:rPr/>
      </w:r>
      <w:ins w:id="105" w:author="Unknown Author" w:date="2021-12-13T09:36:10Z">
        <w:commentRangeEnd w:id="8"/>
        <w:r>
          <w:commentReference w:id="8"/>
        </w:r>
        <w:r>
          <w:rPr/>
          <w:commentReference w:id="9"/>
        </w:r>
      </w:ins>
      <w:r>
        <w:rPr/>
        <w:t>, remains generally higher during the daytime and falls just after dusk</w:t>
      </w:r>
      <w:ins w:id="106" w:author="Gisele" w:date="2021-12-07T11:10:00Z">
        <w:r>
          <w:rPr/>
          <w:t xml:space="preserve"> </w:t>
        </w:r>
      </w:ins>
      <w:ins w:id="107" w:author="Gisele" w:date="2021-12-07T11:11:00Z">
        <w:r>
          <w:rPr/>
          <w:t>(Figure 1.5A)</w:t>
        </w:r>
      </w:ins>
      <w:r>
        <w:rPr/>
        <w:t xml:space="preserve">. The average daily VeDBA is significantly different among month-groups (ANOVA; F = 7.182, p = 0.002; Figure 1.5B). There is a significant month-group difference between July-October and July-February (Tukey’s HSD, p &lt; 0.05). In both pairwise comparisons July’s </w:t>
      </w:r>
      <w:del w:id="108" w:author="Unknown Author" w:date="2021-12-13T16:25:52Z">
        <w:r>
          <w:rPr/>
          <w:delText>average</w:delText>
        </w:r>
      </w:del>
      <w:del w:id="109" w:author="Unknown Author" w:date="2021-12-13T16:26:02Z">
        <w:r>
          <w:rPr/>
          <w:delText xml:space="preserve"> </w:delText>
        </w:r>
      </w:del>
      <w:r>
        <w:rPr/>
        <w:t xml:space="preserve">daily </w:t>
      </w:r>
      <w:ins w:id="110" w:author="Unknown Author" w:date="2021-12-13T16:26:04Z">
        <w:r>
          <w:rPr/>
          <w:t>mean</w:t>
        </w:r>
      </w:ins>
      <w:ins w:id="111" w:author="Unknown Author" w:date="2021-12-13T16:26:04Z">
        <w:r>
          <w:rPr/>
          <w:t xml:space="preserve"> </w:t>
        </w:r>
      </w:ins>
      <w:r>
        <w:rPr/>
        <w:t>VeDBA is lower, with a difference in means of 0.029 g in comparison to October and 0.019 g in comparison to February.</w:t>
      </w:r>
    </w:p>
    <w:p>
      <w:pPr>
        <w:pStyle w:val="TextBody"/>
        <w:rPr/>
      </w:pPr>
      <w:r>
        <w:rPr/>
        <w:t>The percentage of daytime VeDBA is also significantly different between months (ANOVA; F = 8.288, p = 0.001; Figure 1.5C). Differently from the the daily mean VeDBA, however, there is only a significant difference between July-October (Tukey’s HSD, p &lt; 0.05), with a lower July VeDBA level and mean different of 0.13 g.</w:t>
      </w:r>
    </w:p>
    <w:p>
      <w:pPr>
        <w:pStyle w:val="CaptionedFigure"/>
        <w:rPr/>
      </w:pPr>
      <w:commentRangeStart w:id="10"/>
      <w:r>
        <w:rPr/>
        <w:drawing>
          <wp:inline distT="0" distB="0" distL="0" distR="0">
            <wp:extent cx="5943600" cy="2971800"/>
            <wp:effectExtent l="0" t="0" r="0" b="0"/>
            <wp:docPr id="5" name="Image4" descr="Figure 1.5: Tuco-tuco’s Daily VeDBA levels. (A) VeDBA was binned by hour (0-23). Background lines show data for individual animals. Thick lines show mean hourly VeDBA. (B) Distribution of mean daily VeDBA. Points show daily VeDBA mean for each animal. In July Tuco-tuco’s exhibited lower Daily VeDBA than October and February. (C) Distribution of percentage of VeDBA occuring during the daytime. Points show mean daily percentage of VeDBA during the daytime. During July tuco-tuco’s have significant lower VeDBA levels during the day than in comparison to other monthes of the year. Vertical dashed lines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Tuco-tuco’s Daily VeDBA levels. (A) VeDBA was binned by hour (0-23). Background lines show data for individual animals. Thick lines show mean hourly VeDBA. (B) Distribution of mean daily VeDBA. Points show daily VeDBA mean for each animal. In July Tuco-tuco’s exhibited lower Daily VeDBA than October and February. (C) Distribution of percentage of VeDBA occuring during the daytime. Points show mean daily percentage of VeDBA during the daytime. During July tuco-tuco’s have significant lower VeDBA levels during the day than in comparison to other monthes of the year. Vertical dashed lines shows time of civil dawn and dusk. Asterisks shows significant statistical difference between groups in an ANOVA followed by Tukey-Kramer’s Test."/>
                    <pic:cNvPicPr>
                      <a:picLocks noChangeAspect="1" noChangeArrowheads="1"/>
                    </pic:cNvPicPr>
                  </pic:nvPicPr>
                  <pic:blipFill>
                    <a:blip r:embed="rId6"/>
                    <a:stretch>
                      <a:fillRect/>
                    </a:stretch>
                  </pic:blipFill>
                  <pic:spPr bwMode="auto">
                    <a:xfrm>
                      <a:off x="0" y="0"/>
                      <a:ext cx="5943600" cy="2971800"/>
                    </a:xfrm>
                    <a:prstGeom prst="rect">
                      <a:avLst/>
                    </a:prstGeom>
                  </pic:spPr>
                </pic:pic>
              </a:graphicData>
            </a:graphic>
          </wp:inline>
        </w:drawing>
      </w:r>
      <w:ins w:id="112" w:author="Unknown Author" w:date="2021-12-13T16:27:05Z">
        <w:commentRangeEnd w:id="10"/>
        <w:r>
          <w:commentReference w:id="10"/>
        </w:r>
        <w:r>
          <w:rPr/>
        </w:r>
      </w:ins>
    </w:p>
    <w:p>
      <w:pPr>
        <w:pStyle w:val="ImageCaption"/>
        <w:rPr/>
      </w:pPr>
      <w:r>
        <w:rPr/>
        <w:t xml:space="preserve">Figure 1.5: Tuco-tuco’s </w:t>
      </w:r>
      <w:ins w:id="113" w:author="Unknown Author" w:date="2021-12-13T15:08:59Z">
        <w:r>
          <w:rPr/>
          <w:t>d</w:t>
        </w:r>
      </w:ins>
      <w:del w:id="114" w:author="Unknown Author" w:date="2021-12-13T15:08:59Z">
        <w:r>
          <w:rPr/>
          <w:delText>D</w:delText>
        </w:r>
      </w:del>
      <w:r>
        <w:rPr/>
        <w:t xml:space="preserve">aily </w:t>
      </w:r>
      <w:del w:id="115" w:author="Unknown Author" w:date="2021-12-13T09:41:34Z">
        <w:r>
          <w:rPr/>
          <w:delText>VeDBA</w:delText>
        </w:r>
      </w:del>
      <w:del w:id="116" w:author="Unknown Author" w:date="2021-12-13T15:08:54Z">
        <w:r>
          <w:rPr/>
          <w:delText xml:space="preserve"> </w:delText>
        </w:r>
      </w:del>
      <w:del w:id="117" w:author="Unknown Author" w:date="2021-12-13T09:38:19Z">
        <w:r>
          <w:rPr/>
          <w:delText>levels</w:delText>
        </w:r>
      </w:del>
      <w:ins w:id="118" w:author="Unknown Author" w:date="2021-12-13T17:48:52Z">
        <w:r>
          <w:rPr/>
          <w:t xml:space="preserve">temporal </w:t>
        </w:r>
      </w:ins>
      <w:ins w:id="119" w:author="Unknown Author" w:date="2021-12-13T09:38:19Z">
        <w:r>
          <w:rPr>
            <w:i/>
          </w:rPr>
          <w:t xml:space="preserve">pattern </w:t>
        </w:r>
      </w:ins>
      <w:ins w:id="120" w:author="Unknown Author" w:date="2021-12-13T09:38:19Z">
        <w:r>
          <w:rPr>
            <w:i/>
          </w:rPr>
          <w:t xml:space="preserve">of VeDBA </w:t>
        </w:r>
      </w:ins>
      <w:ins w:id="121" w:author="Unknown Author" w:date="2021-12-13T09:38:19Z">
        <w:r>
          <w:rPr>
            <w:i/>
          </w:rPr>
          <w:t xml:space="preserve">and </w:t>
        </w:r>
      </w:ins>
      <w:ins w:id="122" w:author="Unknown Author" w:date="2021-12-13T09:38:19Z">
        <w:r>
          <w:rPr>
            <w:i/>
          </w:rPr>
          <w:t xml:space="preserve">daily mean </w:t>
        </w:r>
      </w:ins>
      <w:ins w:id="123" w:author="Unknown Author" w:date="2021-12-13T09:38:19Z">
        <w:r>
          <w:rPr>
            <w:i/>
          </w:rPr>
          <w:t>VeDBA</w:t>
        </w:r>
      </w:ins>
      <w:r>
        <w:rPr/>
        <w:t xml:space="preserve">. (A) </w:t>
      </w:r>
      <w:ins w:id="124" w:author="Unknown Author" w:date="2021-12-13T09:38:39Z">
        <w:r>
          <w:rPr/>
          <w:t xml:space="preserve">Daily temporal pattern of </w:t>
        </w:r>
      </w:ins>
      <w:r>
        <w:rPr/>
        <w:t>VeDBA</w:t>
      </w:r>
      <w:del w:id="125" w:author="Unknown Author" w:date="2021-12-13T15:09:08Z">
        <w:r>
          <w:rPr/>
          <w:delText xml:space="preserve"> </w:delText>
        </w:r>
      </w:del>
      <w:del w:id="126" w:author="Unknown Author" w:date="2021-12-13T09:49:57Z">
        <w:r>
          <w:rPr/>
          <w:delText>was</w:delText>
        </w:r>
      </w:del>
      <w:r>
        <w:rPr/>
        <w:t xml:space="preserve"> binned by hour</w:t>
      </w:r>
      <w:del w:id="127" w:author="Unknown Author" w:date="2021-12-13T15:09:10Z">
        <w:r>
          <w:rPr/>
          <w:delText xml:space="preserve"> </w:delText>
        </w:r>
      </w:del>
      <w:del w:id="128" w:author="Unknown Author" w:date="2021-12-13T09:50:04Z">
        <w:r>
          <w:rPr/>
          <w:delText>(0-23)</w:delText>
        </w:r>
      </w:del>
      <w:r>
        <w:rPr/>
        <w:t xml:space="preserve">. </w:t>
      </w:r>
      <w:ins w:id="129" w:author="Unknown Author" w:date="2021-12-13T09:50:16Z">
        <w:r>
          <w:rPr/>
          <w:t>L</w:t>
        </w:r>
      </w:ins>
      <w:ins w:id="130" w:author="Unknown Author" w:date="2021-12-13T09:50:16Z">
        <w:r>
          <w:rPr>
            <w:i/>
          </w:rPr>
          <w:t>i</w:t>
        </w:r>
      </w:ins>
      <w:ins w:id="131" w:author="Unknown Author" w:date="2021-12-13T09:50:16Z">
        <w:r>
          <w:rPr/>
          <w:t xml:space="preserve">ght gray </w:t>
        </w:r>
      </w:ins>
      <w:del w:id="132" w:author="Unknown Author" w:date="2021-12-13T15:09:14Z">
        <w:r>
          <w:rPr/>
          <w:delText>Background</w:delText>
        </w:r>
      </w:del>
      <w:ins w:id="133" w:author="Unknown Author" w:date="2021-12-13T15:09:14Z">
        <w:r>
          <w:rPr/>
          <w:t xml:space="preserve">horizontal </w:t>
        </w:r>
      </w:ins>
      <w:ins w:id="134" w:author="Unknown Author" w:date="2021-12-13T15:09:14Z">
        <w:r>
          <w:rPr>
            <w:i/>
          </w:rPr>
          <w:t>lines</w:t>
        </w:r>
      </w:ins>
      <w:del w:id="135" w:author="Unknown Author" w:date="2021-12-13T15:09:20Z">
        <w:r>
          <w:rPr>
            <w:i/>
          </w:rPr>
          <w:delText xml:space="preserve"> lines </w:delText>
        </w:r>
      </w:del>
      <w:ins w:id="136" w:author="Unknown Author" w:date="2021-12-13T15:09:21Z">
        <w:r>
          <w:rPr/>
          <w:t xml:space="preserve"> </w:t>
        </w:r>
      </w:ins>
      <w:r>
        <w:rPr/>
        <w:t>show</w:t>
      </w:r>
      <w:ins w:id="137" w:author="Unknown Author" w:date="2021-12-13T09:50:27Z">
        <w:r>
          <w:rPr/>
          <w:t>s individual pattern</w:t>
        </w:r>
      </w:ins>
      <w:ins w:id="138" w:author="Unknown Author" w:date="2021-12-13T15:09:44Z">
        <w:r>
          <w:rPr/>
          <w:t>s, where</w:t>
        </w:r>
      </w:ins>
      <w:ins w:id="139" w:author="Unknown Author" w:date="2021-12-13T09:59:07Z">
        <w:r>
          <w:rPr/>
          <w:t xml:space="preserve"> </w:t>
        </w:r>
      </w:ins>
      <w:ins w:id="140" w:author="Unknown Author" w:date="2021-12-13T09:59:07Z">
        <w:r>
          <w:rPr/>
          <w:t xml:space="preserve">each line is </w:t>
        </w:r>
      </w:ins>
      <w:ins w:id="141" w:author="Unknown Author" w:date="2021-12-13T09:59:07Z">
        <w:r>
          <w:rPr>
            <w:i/>
          </w:rPr>
          <w:t>representative of an</w:t>
        </w:r>
      </w:ins>
      <w:ins w:id="142" w:author="Unknown Author" w:date="2021-12-13T09:59:07Z">
        <w:r>
          <w:rPr/>
          <w:t xml:space="preserve"> animal</w:t>
        </w:r>
      </w:ins>
      <w:del w:id="143" w:author="Unknown Author" w:date="2021-12-13T09:50:40Z">
        <w:r>
          <w:rPr/>
          <w:delText xml:space="preserve"> data for individual animals</w:delText>
        </w:r>
      </w:del>
      <w:r>
        <w:rPr/>
        <w:t xml:space="preserve">. </w:t>
      </w:r>
      <w:ins w:id="144" w:author="Unknown Author" w:date="2021-12-13T09:50:57Z">
        <w:r>
          <w:rPr/>
          <w:t>Black</w:t>
        </w:r>
      </w:ins>
      <w:ins w:id="145" w:author="Unknown Author" w:date="2021-12-13T09:51:00Z">
        <w:r>
          <w:rPr/>
          <w:t xml:space="preserve"> </w:t>
        </w:r>
      </w:ins>
      <w:del w:id="146" w:author="Unknown Author" w:date="2021-12-13T09:50:56Z">
        <w:r>
          <w:rPr/>
          <w:delText xml:space="preserve">Thick </w:delText>
        </w:r>
      </w:del>
      <w:r>
        <w:rPr/>
        <w:t>lines show</w:t>
      </w:r>
      <w:ins w:id="147" w:author="Unknown Author" w:date="2021-12-13T15:10:05Z">
        <w:r>
          <w:rPr>
            <w:i/>
          </w:rPr>
          <w:t xml:space="preserve"> </w:t>
        </w:r>
      </w:ins>
      <w:del w:id="148" w:author="Unknown Author" w:date="2021-12-13T15:10:18Z">
        <w:r>
          <w:rPr>
            <w:i/>
          </w:rPr>
          <w:delText>age</w:delText>
        </w:r>
      </w:del>
      <w:del w:id="149" w:author="gisele oda" w:date="2021-12-07T14:59:00Z">
        <w:r>
          <w:rPr>
            <w:i/>
          </w:rPr>
          <w:delText>mean</w:delText>
        </w:r>
      </w:del>
      <w:ins w:id="150" w:author="Unknown Author" w:date="2021-12-13T17:49:23Z">
        <w:r>
          <w:rPr>
            <w:i/>
          </w:rPr>
          <w:t>hourly</w:t>
        </w:r>
      </w:ins>
      <w:r>
        <w:rPr/>
        <w:t xml:space="preserve"> </w:t>
      </w:r>
      <w:del w:id="151" w:author="Unknown Author" w:date="2021-12-13T17:49:25Z">
        <w:r>
          <w:rPr/>
          <w:delText xml:space="preserve">hourly </w:delText>
        </w:r>
      </w:del>
      <w:ins w:id="152" w:author="Unknown Author" w:date="2021-12-13T17:49:25Z">
        <w:r>
          <w:rPr>
            <w:i/>
          </w:rPr>
          <w:t xml:space="preserve">mean </w:t>
        </w:r>
      </w:ins>
      <w:r>
        <w:rPr/>
        <w:t>VeDBA</w:t>
      </w:r>
      <w:ins w:id="153" w:author="Unknown Author" w:date="2021-12-13T15:10:36Z">
        <w:r>
          <w:rPr/>
          <w:t xml:space="preserve"> </w:t>
        </w:r>
      </w:ins>
      <w:ins w:id="154" w:author="Unknown Author" w:date="2021-12-13T15:10:36Z">
        <w:r>
          <w:rPr/>
          <w:t xml:space="preserve">of </w:t>
        </w:r>
      </w:ins>
      <w:ins w:id="155" w:author="Unknown Author" w:date="2021-12-13T15:25:08Z">
        <w:r>
          <w:rPr>
            <w:i/>
          </w:rPr>
          <w:t>all pooled animals in the respective month</w:t>
        </w:r>
      </w:ins>
      <w:r>
        <w:rPr/>
        <w:t xml:space="preserve">. (B) </w:t>
      </w:r>
      <w:del w:id="156" w:author="Unknown Author" w:date="2021-12-13T17:49:55Z">
        <w:r>
          <w:rPr/>
          <w:delText>Distribution of m</w:delText>
        </w:r>
      </w:del>
      <w:ins w:id="157" w:author="Unknown Author" w:date="2021-12-13T17:49:55Z">
        <w:r>
          <w:rPr>
            <w:i/>
          </w:rPr>
          <w:t>Daily m</w:t>
        </w:r>
      </w:ins>
      <w:r>
        <w:rPr/>
        <w:t xml:space="preserve">ean </w:t>
      </w:r>
      <w:del w:id="158" w:author="Unknown Author" w:date="2021-12-13T17:50:00Z">
        <w:commentRangeStart w:id="11"/>
        <w:r>
          <w:rPr/>
          <w:delText>daily</w:delText>
        </w:r>
      </w:del>
      <w:r>
        <w:rPr/>
      </w:r>
      <w:ins w:id="159" w:author="Unknown Author" w:date="2021-12-13T09:54:17Z">
        <w:commentRangeEnd w:id="11"/>
        <w:r>
          <w:commentReference w:id="11"/>
        </w:r>
        <w:r>
          <w:rPr/>
          <w:commentReference w:id="12"/>
        </w:r>
      </w:ins>
      <w:ins w:id="160" w:author="Unknown Author" w:date="2021-12-13T09:37:12Z">
        <w:r>
          <w:rPr/>
          <w:commentReference w:id="13"/>
        </w:r>
      </w:ins>
      <w:del w:id="161" w:author="Unknown Author" w:date="2021-12-13T17:50:04Z">
        <w:r>
          <w:rPr/>
          <w:delText xml:space="preserve"> </w:delText>
        </w:r>
      </w:del>
      <w:r>
        <w:rPr/>
        <w:t>VeDBA</w:t>
      </w:r>
      <w:del w:id="162" w:author="Unknown Author" w:date="2021-12-13T15:37:41Z">
        <w:r>
          <w:rPr/>
          <w:delText xml:space="preserve"> </w:delText>
        </w:r>
      </w:del>
      <w:del w:id="163" w:author="Unknown Author" w:date="2021-12-13T15:37:40Z">
        <w:r>
          <w:rPr/>
          <w:delText>levels</w:delText>
        </w:r>
      </w:del>
      <w:del w:id="164" w:author="Unknown Author" w:date="2021-12-13T15:11:21Z">
        <w:r>
          <w:rPr/>
          <w:delText xml:space="preserve"> </w:delText>
        </w:r>
      </w:del>
      <w:del w:id="165" w:author="Unknown Author" w:date="2021-12-13T15:11:21Z">
        <w:r>
          <w:rPr/>
          <w:delText>in month-groups</w:delText>
        </w:r>
      </w:del>
      <w:r>
        <w:rPr/>
        <w:t xml:space="preserve">. </w:t>
      </w:r>
      <w:ins w:id="166" w:author="Unknown Author" w:date="2021-12-13T16:07:49Z">
        <w:r>
          <w:rPr/>
          <w:t>Each point is an animal</w:t>
        </w:r>
      </w:ins>
      <w:ins w:id="167" w:author="Unknown Author" w:date="2021-12-13T16:07:49Z">
        <w:r>
          <w:rPr>
            <w:i/>
          </w:rPr>
          <w:t>’s</w:t>
        </w:r>
      </w:ins>
      <w:ins w:id="168" w:author="Unknown Author" w:date="2021-12-13T16:07:49Z">
        <w:r>
          <w:rPr/>
          <w:t xml:space="preserve"> </w:t>
        </w:r>
      </w:ins>
      <w:ins w:id="169" w:author="Unknown Author" w:date="2021-12-13T16:07:49Z">
        <w:r>
          <w:rPr/>
          <w:t xml:space="preserve">daily </w:t>
        </w:r>
      </w:ins>
      <w:ins w:id="170" w:author="Unknown Author" w:date="2021-12-13T16:07:49Z">
        <w:r>
          <w:rPr/>
          <w:t>m</w:t>
        </w:r>
      </w:ins>
      <w:ins w:id="171" w:author="Unknown Author" w:date="2021-12-13T15:11:33Z">
        <w:r>
          <w:rPr/>
          <w:t>ean VeDBA</w:t>
        </w:r>
      </w:ins>
      <w:del w:id="172" w:author="Unknown Author" w:date="2021-12-13T15:15:12Z">
        <w:r>
          <w:rPr/>
          <w:delText>Points</w:delText>
        </w:r>
      </w:del>
      <w:del w:id="173" w:author="Unknown Author" w:date="2021-12-13T16:08:08Z">
        <w:r>
          <w:rPr/>
          <w:commentReference w:id="14"/>
        </w:r>
      </w:del>
      <w:del w:id="174" w:author="Unknown Author" w:date="2021-12-13T15:15:50Z">
        <w:r>
          <w:rPr/>
          <w:delText xml:space="preserve"> show daily VeDBA</w:delText>
        </w:r>
      </w:del>
      <w:del w:id="175" w:author="Unknown Author" w:date="2021-12-13T10:05:53Z">
        <w:r>
          <w:rPr/>
          <w:delText xml:space="preserve"> mean</w:delText>
        </w:r>
      </w:del>
      <w:del w:id="176" w:author="Unknown Author" w:date="2021-12-13T15:15:19Z">
        <w:r>
          <w:rPr/>
          <w:delText xml:space="preserve"> </w:delText>
        </w:r>
      </w:del>
      <w:del w:id="177" w:author="Unknown Author" w:date="2021-12-13T15:15:19Z">
        <w:r>
          <w:rPr/>
          <w:delText xml:space="preserve">level </w:delText>
        </w:r>
      </w:del>
      <w:del w:id="178" w:author="Unknown Author" w:date="2021-12-13T16:08:08Z">
        <w:r>
          <w:rPr/>
          <w:delText>for each animal</w:delText>
        </w:r>
      </w:del>
      <w:r>
        <w:rPr/>
        <w:t xml:space="preserve">. </w:t>
      </w:r>
      <w:ins w:id="179" w:author="Unknown Author" w:date="2021-12-13T15:36:36Z">
        <w:r>
          <w:rPr/>
          <w:t xml:space="preserve">There is a significant difference between month-groups (ANOVA, p = 0.002). </w:t>
        </w:r>
      </w:ins>
      <w:r>
        <w:rPr/>
        <w:t xml:space="preserve">In July </w:t>
      </w:r>
      <w:ins w:id="180" w:author="Unknown Author" w:date="2021-12-13T15:17:22Z">
        <w:r>
          <w:rPr/>
          <w:t>t</w:t>
        </w:r>
      </w:ins>
      <w:del w:id="181" w:author="Unknown Author" w:date="2021-12-13T15:17:22Z">
        <w:r>
          <w:rPr/>
          <w:delText>T</w:delText>
        </w:r>
      </w:del>
      <w:r>
        <w:rPr/>
        <w:t>uco-tuco</w:t>
      </w:r>
      <w:del w:id="182" w:author="Gisele" w:date="2021-12-07T11:45:00Z">
        <w:r>
          <w:rPr/>
          <w:delText>’</w:delText>
        </w:r>
      </w:del>
      <w:r>
        <w:rPr/>
        <w:t xml:space="preserve">s exhibited lower </w:t>
      </w:r>
      <w:ins w:id="183" w:author="gisele oda" w:date="2021-12-07T14:57:00Z">
        <w:r>
          <w:rPr/>
          <w:t>average</w:t>
        </w:r>
      </w:ins>
      <w:ins w:id="184" w:author="gisele oda" w:date="2021-12-07T14:54:00Z">
        <w:r>
          <w:rPr/>
          <w:t xml:space="preserve"> </w:t>
        </w:r>
      </w:ins>
      <w:ins w:id="185" w:author="Unknown Author" w:date="2021-12-13T15:35:16Z">
        <w:r>
          <w:rPr/>
          <w:t>d</w:t>
        </w:r>
      </w:ins>
      <w:del w:id="186" w:author="Unknown Author" w:date="2021-12-13T15:35:15Z">
        <w:r>
          <w:rPr/>
          <w:delText>D</w:delText>
        </w:r>
      </w:del>
      <w:r>
        <w:rPr/>
        <w:t>aily VeDBA</w:t>
      </w:r>
      <w:del w:id="187" w:author="Unknown Author" w:date="2021-12-13T15:19:49Z">
        <w:r>
          <w:rPr/>
          <w:delText xml:space="preserve"> levels</w:delText>
        </w:r>
      </w:del>
      <w:r>
        <w:rPr/>
        <w:t xml:space="preserve"> than October and February</w:t>
      </w:r>
      <w:ins w:id="188" w:author="gisele oda" w:date="2021-12-07T15:06:00Z">
        <w:r>
          <w:rPr/>
          <w:t xml:space="preserve"> </w:t>
        </w:r>
      </w:ins>
      <w:del w:id="189" w:author="Unknown Author" w:date="2021-12-13T15:36:31Z">
        <w:r>
          <w:rPr/>
          <w:delText>(</w:delText>
        </w:r>
      </w:del>
      <w:del w:id="190" w:author="Unknown Author" w:date="2021-12-13T15:35:26Z">
        <w:r>
          <w:rPr/>
          <w:delText>T</w:delText>
        </w:r>
      </w:del>
      <w:del w:id="191" w:author="Unknown Author" w:date="2021-12-13T15:35:26Z">
        <w:r>
          <w:rPr/>
          <w:delText>este e p</w:delText>
        </w:r>
      </w:del>
      <w:del w:id="192" w:author="Unknown Author" w:date="2021-12-13T15:35:26Z">
        <w:r>
          <w:rPr/>
          <w:delText>-</w:delText>
        </w:r>
      </w:del>
      <w:del w:id="193" w:author="Unknown Author" w:date="2021-12-13T15:35:26Z">
        <w:r>
          <w:rPr/>
          <w:delText>value</w:delText>
        </w:r>
      </w:del>
      <w:del w:id="194" w:author="Unknown Author" w:date="2021-12-13T15:36:31Z">
        <w:r>
          <w:rPr/>
          <w:delText>)</w:delText>
        </w:r>
      </w:del>
      <w:ins w:id="195" w:author="Unknown Author" w:date="2021-12-13T15:40:00Z">
        <w:r>
          <w:rPr/>
          <w:t xml:space="preserve">(Tukey’s HSD; </w:t>
        </w:r>
      </w:ins>
      <w:ins w:id="196" w:author="Unknown Author" w:date="2021-12-13T15:40:00Z">
        <w:r>
          <w:rPr>
            <w:i/>
          </w:rPr>
          <w:t>Jul-Oct = 0.002, Jul-Feb = 0.049</w:t>
        </w:r>
      </w:ins>
      <w:ins w:id="197" w:author="Unknown Author" w:date="2021-12-13T15:40:00Z">
        <w:r>
          <w:rPr/>
          <w:t>)</w:t>
        </w:r>
      </w:ins>
      <w:r>
        <w:rPr/>
        <w:t xml:space="preserve">. (C) </w:t>
      </w:r>
      <w:del w:id="198" w:author="Unknown Author" w:date="2021-12-13T16:08:37Z">
        <w:r>
          <w:rPr/>
          <w:delText xml:space="preserve">Distribution of </w:delText>
        </w:r>
      </w:del>
      <w:ins w:id="199" w:author="Unknown Author" w:date="2021-12-13T16:08:37Z">
        <w:r>
          <w:rPr/>
          <w:t>P</w:t>
        </w:r>
      </w:ins>
      <w:del w:id="200" w:author="Unknown Author" w:date="2021-12-13T16:08:37Z">
        <w:r>
          <w:rPr/>
          <w:delText>p</w:delText>
        </w:r>
      </w:del>
      <w:r>
        <w:rPr/>
        <w:t xml:space="preserve">ercentage of VeDBA </w:t>
      </w:r>
      <w:del w:id="201" w:author="Unknown Author" w:date="2021-12-13T16:09:36Z">
        <w:r>
          <w:rPr/>
          <w:delText>occuring</w:delText>
        </w:r>
      </w:del>
      <w:ins w:id="202" w:author="Unknown Author" w:date="2021-12-13T16:09:36Z">
        <w:r>
          <w:rPr>
            <w:i/>
          </w:rPr>
          <w:t>that occurs</w:t>
        </w:r>
      </w:ins>
      <w:r>
        <w:rPr/>
        <w:t xml:space="preserve"> during</w:t>
      </w:r>
      <w:del w:id="203" w:author="Unknown Author" w:date="2021-12-13T16:09:44Z">
        <w:r>
          <w:rPr/>
          <w:delText xml:space="preserve"> the</w:delText>
        </w:r>
      </w:del>
      <w:r>
        <w:rPr/>
        <w:t xml:space="preserve"> daytime. Points show </w:t>
      </w:r>
      <w:commentRangeStart w:id="15"/>
      <w:r>
        <w:rPr/>
        <w:t>mean da</w:t>
      </w:r>
      <w:ins w:id="204" w:author="Unknown Author" w:date="2021-12-13T17:51:13Z">
        <w:r>
          <w:rPr/>
          <w:t>ytime</w:t>
        </w:r>
      </w:ins>
      <w:del w:id="205" w:author="Unknown Author" w:date="2021-12-13T17:51:12Z">
        <w:r>
          <w:rPr/>
          <w:delText>ily</w:delText>
        </w:r>
      </w:del>
      <w:r>
        <w:rPr/>
        <w:t xml:space="preserve"> percentage of VeDBA </w:t>
      </w:r>
      <w:r>
        <w:rPr/>
      </w:r>
      <w:ins w:id="206" w:author="Unknown Author" w:date="2021-12-13T17:51:26Z">
        <w:commentRangeEnd w:id="15"/>
        <w:r>
          <w:commentReference w:id="15"/>
        </w:r>
        <w:r>
          <w:rPr/>
          <w:t>in</w:t>
        </w:r>
      </w:ins>
      <w:del w:id="207" w:author="Unknown Author" w:date="2021-12-13T17:51:23Z">
        <w:r>
          <w:rPr/>
          <w:delText>during the daytime</w:delText>
        </w:r>
      </w:del>
      <w:ins w:id="208" w:author="Unknown Author" w:date="2021-12-13T17:51:26Z">
        <w:r>
          <w:rPr/>
          <w:t xml:space="preserve"> </w:t>
        </w:r>
      </w:ins>
      <w:ins w:id="209" w:author="Unknown Author" w:date="2021-12-13T17:51:26Z">
        <w:r>
          <w:rPr/>
          <w:t>relation to the total VeDBA during the day</w:t>
        </w:r>
      </w:ins>
      <w:r>
        <w:rPr/>
        <w:t xml:space="preserve">. </w:t>
      </w:r>
      <w:del w:id="210" w:author="Unknown Author" w:date="2021-12-13T17:51:50Z">
        <w:r>
          <w:rPr/>
          <w:delText>During</w:delText>
        </w:r>
      </w:del>
      <w:r>
        <w:rPr/>
        <w:t xml:space="preserve"> </w:t>
      </w:r>
      <w:ins w:id="211" w:author="Unknown Author" w:date="2021-12-13T17:52:44Z">
        <w:r>
          <w:rPr/>
          <w:t>There is a significant grou</w:t>
        </w:r>
      </w:ins>
      <w:ins w:id="212" w:author="Unknown Author" w:date="2021-12-13T17:53:00Z">
        <w:r>
          <w:rPr/>
          <w:t xml:space="preserve">p difference </w:t>
        </w:r>
      </w:ins>
      <w:ins w:id="213" w:author="Unknown Author" w:date="2021-12-13T17:54:19Z">
        <w:r>
          <w:rPr/>
          <w:t xml:space="preserve">(ANOVA; p = 0.013). </w:t>
        </w:r>
      </w:ins>
      <w:ins w:id="214" w:author="Unknown Author" w:date="2021-12-13T17:51:58Z">
        <w:r>
          <w:rPr/>
          <w:t>I</w:t>
        </w:r>
      </w:ins>
      <w:ins w:id="215" w:author="Unknown Author" w:date="2021-12-13T17:52:01Z">
        <w:r>
          <w:rPr/>
          <w:t xml:space="preserve">n </w:t>
        </w:r>
      </w:ins>
      <w:r>
        <w:rPr/>
        <w:t xml:space="preserve">July </w:t>
      </w:r>
      <w:del w:id="216" w:author="Unknown Author" w:date="2021-12-13T17:52:04Z">
        <w:r>
          <w:rPr/>
          <w:delText xml:space="preserve">tuco-tuco’s </w:delText>
        </w:r>
      </w:del>
      <w:ins w:id="217" w:author="Unknown Author" w:date="2021-12-13T17:52:05Z">
        <w:r>
          <w:rPr>
            <w:i/>
          </w:rPr>
          <w:t xml:space="preserve">animal’s </w:t>
        </w:r>
      </w:ins>
      <w:del w:id="218" w:author="Unknown Author" w:date="2021-12-13T17:54:54Z">
        <w:r>
          <w:rPr/>
          <w:delText>have</w:delText>
        </w:r>
      </w:del>
      <w:ins w:id="219" w:author="Unknown Author" w:date="2021-12-13T17:54:54Z">
        <w:r>
          <w:rPr>
            <w:i/>
          </w:rPr>
          <w:t>show</w:t>
        </w:r>
      </w:ins>
      <w:r>
        <w:rPr/>
        <w:t xml:space="preserve"> </w:t>
      </w:r>
      <w:del w:id="220" w:author="Unknown Author" w:date="2021-12-13T17:54:57Z">
        <w:r>
          <w:rPr/>
          <w:delText>significant</w:delText>
        </w:r>
      </w:del>
      <w:del w:id="221" w:author="Unknown Author" w:date="2021-12-13T17:55:07Z">
        <w:r>
          <w:rPr/>
          <w:delText xml:space="preserve"> </w:delText>
        </w:r>
      </w:del>
      <w:r>
        <w:rPr/>
        <w:t xml:space="preserve">lower VeDBA </w:t>
      </w:r>
      <w:del w:id="222" w:author="Unknown Author" w:date="2021-12-13T17:55:10Z">
        <w:r>
          <w:rPr/>
          <w:delText xml:space="preserve">levels </w:delText>
        </w:r>
      </w:del>
      <w:r>
        <w:rPr/>
        <w:t xml:space="preserve">during the day than </w:t>
      </w:r>
      <w:del w:id="223" w:author="Unknown Author" w:date="2021-12-13T17:52:32Z">
        <w:r>
          <w:rPr/>
          <w:delText xml:space="preserve">in comparison to </w:delText>
        </w:r>
      </w:del>
      <w:del w:id="224" w:author="Unknown Author" w:date="2021-12-13T17:56:36Z">
        <w:r>
          <w:rPr/>
          <w:delText>other month</w:delText>
        </w:r>
      </w:del>
      <w:del w:id="225" w:author="Unknown Author" w:date="2021-12-13T17:52:17Z">
        <w:r>
          <w:rPr/>
          <w:delText>e</w:delText>
        </w:r>
      </w:del>
      <w:del w:id="226" w:author="Unknown Author" w:date="2021-12-13T17:56:36Z">
        <w:r>
          <w:rPr/>
          <w:delText>s of the year</w:delText>
        </w:r>
      </w:del>
      <w:ins w:id="227" w:author="Unknown Author" w:date="2021-12-13T17:56:36Z">
        <w:r>
          <w:rPr/>
          <w:t>October and February</w:t>
        </w:r>
      </w:ins>
      <w:ins w:id="228" w:author="gisele oda" w:date="2021-12-07T15:08:00Z">
        <w:r>
          <w:rPr/>
          <w:t xml:space="preserve"> (</w:t>
        </w:r>
      </w:ins>
      <w:del w:id="229" w:author="Unknown Author" w:date="2021-12-13T17:55:16Z">
        <w:r>
          <w:rPr/>
          <w:delText>Teste e p-value</w:delText>
        </w:r>
      </w:del>
      <w:ins w:id="230" w:author="Unknown Author" w:date="2021-12-13T17:55:16Z">
        <w:r>
          <w:rPr>
            <w:i/>
          </w:rPr>
          <w:t xml:space="preserve">Tukey’s HSD; </w:t>
        </w:r>
      </w:ins>
      <w:ins w:id="231" w:author="Unknown Author" w:date="2021-12-13T17:57:26Z">
        <w:r>
          <w:rPr>
            <w:i/>
          </w:rPr>
          <w:t>Jul-Oct = 0.001, Jul-Feb = 0.006</w:t>
        </w:r>
      </w:ins>
      <w:ins w:id="232" w:author="gisele oda" w:date="2021-12-07T15:08:00Z">
        <w:r>
          <w:rPr/>
          <w:t>)</w:t>
        </w:r>
      </w:ins>
      <w:r>
        <w:rPr/>
        <w:t xml:space="preserve">. Vertical dashed lines shows time of civil dawn and dusk. </w:t>
      </w:r>
      <w:del w:id="233" w:author="gisele oda" w:date="2021-12-07T15:08:00Z">
        <w:r>
          <w:rPr/>
          <w:delText>Asterisks shows significant statistical difference between groups in an ANOVA followed by Tukey-Kramer’s Test.</w:delText>
        </w:r>
      </w:del>
    </w:p>
    <w:p>
      <w:pPr>
        <w:pStyle w:val="Heading3"/>
        <w:rPr/>
      </w:pPr>
      <w:bookmarkStart w:id="37" w:name="general-activity-1"/>
      <w:bookmarkStart w:id="38" w:name="behavioral-state-classification-1"/>
      <w:bookmarkEnd w:id="37"/>
      <w:bookmarkEnd w:id="38"/>
      <w:r>
        <w:rPr/>
        <w:t>1.3.3</w:t>
        <w:tab/>
        <w:t>Behavioral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 xml:space="preserve">AIC &gt; 2; REF Tabela AIC </w:t>
      </w:r>
      <w:ins w:id="234" w:author="gisele oda" w:date="2021-12-07T16:25:00Z">
        <w:r>
          <w:rPr/>
          <w:t>in</w:t>
        </w:r>
      </w:ins>
      <w:del w:id="235" w:author="gisele oda" w:date="2021-12-07T16:25:00Z">
        <w:r>
          <w:rPr/>
          <w:delText>nos</w:delText>
        </w:r>
      </w:del>
      <w:r>
        <w:rPr/>
        <w:t xml:space="preserve">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6.1)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6" name="Image5" descr="Figure 1.6: State-dependent distributions of the selected Hidden Markov model fitted to the VeDBA acceleration metric. Histogram, in grey, shows the empirical VeDBA from the pooled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State-dependent distributions of the selected Hidden Markov model fitted to the VeDBA acceleration metric. Histogram, in grey, shows the empirical VeDBA from the pooled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empirical VeDBA from the pooled data of 21 Anillaco’s tuco-tuco</w:t>
      </w:r>
      <w:ins w:id="236" w:author="gisele oda" w:date="2021-12-07T16:26:00Z">
        <w:r>
          <w:rPr/>
          <w:t>s</w:t>
        </w:r>
      </w:ins>
      <w:r>
        <w:rPr/>
        <w:t>. State-dependent gamma distributions are shown above the histograms. These distributions are weighted according</w:t>
      </w:r>
      <w:del w:id="237" w:author="gisele oda" w:date="2021-12-07T16:26:00Z">
        <w:r>
          <w:rPr/>
          <w:delText>ly</w:delText>
        </w:r>
      </w:del>
      <w:r>
        <w:rPr/>
        <w:t xml:space="preserve"> to the proportion of observations assigned to each state.</w:t>
      </w:r>
    </w:p>
    <w:p>
      <w:pPr>
        <w:pStyle w:val="TextBody"/>
        <w:rPr/>
      </w:pPr>
      <w:r>
        <w:rPr/>
        <w:t>With the state-labeled data we were able to dissociate and visualize the daily patterns of each different state. An example of how VeDBA levels and the behavioral states are related is shown in Figure 1.7.</w:t>
      </w:r>
    </w:p>
    <w:p>
      <w:pPr>
        <w:pStyle w:val="TextBody"/>
        <w:rPr/>
      </w:pPr>
      <w:r>
        <w:rPr/>
        <w:t>A visual inspection of all individual actograms (Figure 7.1) indicates that the high activity state rhythm is more robust than the Medium Activity rhythm. Nonetheless, neither of these behavioral states occurs exclusively during the daytime. The high activity state, despite being more concentrated during the daylight hours, also occurs sporadically during the night. Medium Activity, in turn, is spread throughout the day and night with no clear 24-hour rhythm</w:t>
      </w:r>
      <w:ins w:id="238" w:author="gisele oda" w:date="2021-12-07T20:16:00Z">
        <w:r>
          <w:rPr/>
          <w:t xml:space="preserve"> (Fig.1.7)</w:t>
        </w:r>
      </w:ins>
      <w:r>
        <w:rPr/>
        <w:t xml:space="preserve">. </w:t>
      </w:r>
    </w:p>
    <w:p>
      <w:pPr>
        <w:pStyle w:val="CaptionedFigure"/>
        <w:rPr/>
      </w:pPr>
      <w:r>
        <w:rPr/>
        <w:drawing>
          <wp:inline distT="0" distB="0" distL="0" distR="0">
            <wp:extent cx="5943600" cy="3343275"/>
            <wp:effectExtent l="0" t="0" r="0" b="0"/>
            <wp:docPr id="7" name="Image6" descr="Figure 1.7: Actograms and Time Series Plot of general activity, measured by VeDBA, and state-labelled data of a representative animal (#OCT09). The actograms shows daily patterns of VeDBA (A) and of Medium and High State occurrences (B and C) classified using HMM. Medium Activity State shows no clear pattern of a daily rhythm, with episodes spread throughout the day. High Activity, on the other hand, has a higher concentration during daylight hours. The time series (D) shows 1-minute VeDBA measures colored by behavioral state.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Actograms and Time Series Plot of general activity, measured by VeDBA, and state-labelled data of a representative animal (#OCT09). The actograms shows daily patterns of VeDBA (A) and of Medium and High State occurrences (B and C) classified using HMM. Medium Activity State shows no clear pattern of a daily rhythm, with episodes spread throughout the day. High Activity, on the other hand, has a higher concentration during daylight hours. The time series (D) shows 1-minute VeDBA measures colored by behavioral state. Dashed lines shows time of dawn and dusk."/>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p>
    <w:p>
      <w:pPr>
        <w:pStyle w:val="ImageCaption"/>
        <w:rPr/>
      </w:pPr>
      <w:r>
        <w:rPr/>
        <w:t xml:space="preserve">Figure 1.7: Actograms and Time Series Plot of general activity, measured by VeDBA, and state-labelled data of a representative animal (#OCT09). The actograms shows daily patterns of VeDBA (A) and of Medium and High State occurrences (B and C) classified using HMM. Medium Activity State shows no clear pattern of a daily rhythm, with episodes spread throughout the day. High Activity, on the other hand, has a higher concentration during daylight hours. The time series (D) shows 1-minute VeDBA measures colored by behavioral state. Dashed lines shows time of dawn and </w:t>
      </w:r>
      <w:commentRangeStart w:id="16"/>
      <w:commentRangeStart w:id="17"/>
      <w:r>
        <w:rPr/>
        <w:t>dusk</w:t>
      </w:r>
      <w:r>
        <w:rPr/>
      </w:r>
      <w:ins w:id="239" w:author="Unknown Author" w:date="2021-12-13T17:59:33Z">
        <w:commentRangeEnd w:id="17"/>
        <w:r>
          <w:commentReference w:id="17"/>
        </w:r>
        <w:r>
          <w:rPr/>
          <w:commentReference w:id="18"/>
        </w:r>
      </w:ins>
      <w:r>
        <w:rPr/>
      </w:r>
      <w:commentRangeEnd w:id="16"/>
      <w:r>
        <w:commentReference w:id="16"/>
      </w:r>
      <w:r>
        <w:rPr/>
        <w:t>.</w:t>
      </w:r>
    </w:p>
    <w:p>
      <w:pPr>
        <w:pStyle w:val="Heading3"/>
        <w:rPr/>
      </w:pPr>
      <w:bookmarkStart w:id="39" w:name="behavioral-state-classification-1"/>
      <w:bookmarkStart w:id="40" w:name="daily-time-activity-budgets"/>
      <w:bookmarkEnd w:id="39"/>
      <w:bookmarkEnd w:id="40"/>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9"/>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41" w:name="daily-time-activity-budgets"/>
      <w:bookmarkStart w:id="42" w:name="daily-activity-patterns"/>
      <w:bookmarkEnd w:id="41"/>
      <w:bookmarkEnd w:id="42"/>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16"/>
        </w:numPr>
        <w:rPr/>
      </w:pPr>
      <w:r>
        <w:rPr/>
        <w:t>REF calculate peak</w:t>
      </w:r>
    </w:p>
    <w:p>
      <w:pPr>
        <w:pStyle w:val="Compact"/>
        <w:numPr>
          <w:ilvl w:val="0"/>
          <w:numId w:val="17"/>
        </w:numPr>
        <w:rPr>
          <w:lang w:val="pt-BR"/>
        </w:rPr>
      </w:pPr>
      <w:r>
        <w:rPr>
          <w:lang w:val="pt-BR"/>
          <w:rPrChange w:id="0" w:author="gisele oda" w:date="2021-12-07T14:49:00Z"/>
        </w:rPr>
        <w:t>REF adicionar linha do meio dia solar</w:t>
      </w:r>
    </w:p>
    <w:p>
      <w:pPr>
        <w:pStyle w:val="Normal"/>
        <w:rPr>
          <w:lang w:val="pt-BR"/>
        </w:rPr>
      </w:pPr>
      <w:r>
        <w:rPr>
          <w:lang w:val="pt-BR"/>
          <w:rPrChange w:id="0" w:author="gisele oda" w:date="2021-12-07T14:49:00Z"/>
        </w:rPr>
        <w:rPrChange w:id="0" w:author="gisele oda" w:date="2021-12-07T14:49:00Z"/>
      </w:r>
      <w:r>
        <w:br w:type="page"/>
      </w:r>
    </w:p>
    <w:p>
      <w:pPr>
        <w:pStyle w:val="CaptionedFigure"/>
        <w:rPr/>
      </w:pPr>
      <w:r>
        <w:rPr/>
        <w:drawing>
          <wp:inline distT="0" distB="0" distL="0" distR="0">
            <wp:extent cx="5943600" cy="8915400"/>
            <wp:effectExtent l="0" t="0" r="0" b="0"/>
            <wp:doc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0"/>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43" w:name="daily-activity-patterns"/>
      <w:bookmarkStart w:id="44" w:name="aboveground-activity-1"/>
      <w:bookmarkEnd w:id="43"/>
      <w:bookmarkEnd w:id="44"/>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0.59, whether for the medium state the mean is 0.32. Rest, in contrast, is the behavioral state that happens the least on the surface with a mean percentage of 0.08.</w:t>
      </w:r>
    </w:p>
    <w:p>
      <w:pPr>
        <w:pStyle w:val="Compact"/>
        <w:numPr>
          <w:ilvl w:val="0"/>
          <w:numId w:val="18"/>
        </w:numPr>
        <w:rPr/>
      </w:pPr>
      <w:r>
        <w:rPr>
          <w:lang w:val="pt-BR"/>
          <w:rPrChange w:id="0" w:author="gisele oda" w:date="2021-12-07T14:49:00Z"/>
        </w:rPr>
        <w:t xml:space="preserve">aqui ainda falta um teste. Precisa ser um não parametrico ou test-t dois a dois. </w:t>
      </w:r>
      <w:r>
        <w:rPr/>
        <w:t>O ANOVA não cabe nesses dados.</w:t>
      </w:r>
    </w:p>
    <w:p>
      <w:pPr>
        <w:pStyle w:val="Compact"/>
        <w:numPr>
          <w:ilvl w:val="0"/>
          <w:numId w:val="19"/>
        </w:numPr>
        <w:rPr/>
      </w:pPr>
      <w:r>
        <w:rPr/>
        <w:t>adicionar estatistica descritiva do tempo</w:t>
      </w:r>
    </w:p>
    <w:p>
      <w:pPr>
        <w:pStyle w:val="CaptionedFigure"/>
        <w:rPr/>
      </w:pPr>
      <w:r>
        <w:rPr/>
        <w:drawing>
          <wp:inline distT="0" distB="0" distL="0" distR="0">
            <wp:extent cx="5943600" cy="2971800"/>
            <wp:effectExtent l="0" t="0" r="0" b="0"/>
            <wp:docPr id="10"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10: Distribution of the percentages of each activity state that happens aboveground during daytime."/>
                    <pic:cNvPicPr>
                      <a:picLocks noChangeAspect="1" noChangeArrowheads="1"/>
                    </pic:cNvPicPr>
                  </pic:nvPicPr>
                  <pic:blipFill>
                    <a:blip r:embed="rId11"/>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45" w:name="aboveground-activity-1"/>
      <w:bookmarkStart w:id="46" w:name="diurnality"/>
      <w:bookmarkEnd w:id="45"/>
      <w:bookmarkEnd w:id="46"/>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2"/>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47" w:name="diurnality"/>
      <w:bookmarkStart w:id="48" w:name="circadian-rhythmicity"/>
      <w:bookmarkEnd w:id="47"/>
      <w:bookmarkEnd w:id="48"/>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2"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3"/>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rPr/>
      </w:pPr>
      <w:bookmarkStart w:id="49" w:name="results"/>
      <w:bookmarkStart w:id="50" w:name="circadian-rhythmicity"/>
      <w:bookmarkStart w:id="51" w:name="discussion"/>
      <w:bookmarkEnd w:id="49"/>
      <w:bookmarkEnd w:id="50"/>
      <w:bookmarkEnd w:id="51"/>
      <w:r>
        <w:rPr/>
        <w:t>1.4</w:t>
        <w:tab/>
        <w:t>Discussion</w:t>
      </w:r>
    </w:p>
    <w:p>
      <w:pPr>
        <w:pStyle w:val="Normal"/>
        <w:numPr>
          <w:ilvl w:val="0"/>
          <w:numId w:val="20"/>
        </w:numPr>
        <w:rPr>
          <w:lang w:val="pt-BR"/>
        </w:rPr>
      </w:pPr>
      <w:r>
        <w:rPr>
          <w:lang w:val="pt-BR"/>
          <w:rPrChange w:id="0" w:author="gisele oda" w:date="2021-12-07T14:49:00Z"/>
        </w:rPr>
        <w:t>mencionar que tudo que é medido foi a primeira vez em vida livre</w:t>
      </w:r>
    </w:p>
    <w:p>
      <w:pPr>
        <w:pStyle w:val="Normal"/>
        <w:numPr>
          <w:ilvl w:val="0"/>
          <w:numId w:val="21"/>
        </w:numPr>
        <w:rPr/>
      </w:pPr>
      <w:r>
        <w:rPr>
          <w:lang w:val="pt-BR"/>
          <w:rPrChange w:id="0" w:author="gisele oda" w:date="2021-12-07T14:4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22"/>
        </w:numPr>
        <w:rPr>
          <w:lang w:val="pt-BR"/>
        </w:rPr>
      </w:pPr>
      <w:r>
        <w:rPr>
          <w:lang w:val="pt-BR"/>
          <w:rPrChange w:id="0" w:author="gisele oda" w:date="2021-12-07T14:49:00Z"/>
        </w:rPr>
        <w:t>selecionamos os fatores mais relevantes baseados nas analises exploratorias</w:t>
      </w:r>
    </w:p>
    <w:p>
      <w:pPr>
        <w:pStyle w:val="Normal"/>
        <w:numPr>
          <w:ilvl w:val="0"/>
          <w:numId w:val="23"/>
        </w:numPr>
        <w:rPr>
          <w:lang w:val="pt-BR"/>
        </w:rPr>
      </w:pPr>
      <w:r>
        <w:rPr>
          <w:lang w:val="pt-BR"/>
          <w:rPrChange w:id="0" w:author="gisele oda" w:date="2021-12-07T14:49:00Z"/>
        </w:rPr>
        <w:t>limitações dos dados de lightlogger: não sabemos se os picos podem se extender durante a noite tbm.</w:t>
      </w:r>
    </w:p>
    <w:p>
      <w:pPr>
        <w:pStyle w:val="Normal"/>
        <w:numPr>
          <w:ilvl w:val="0"/>
          <w:numId w:val="24"/>
        </w:numPr>
        <w:rPr>
          <w:lang w:val="pt-BR"/>
        </w:rPr>
      </w:pPr>
      <w:r>
        <w:rPr>
          <w:lang w:val="pt-BR"/>
          <w:rPrChange w:id="0" w:author="gisele oda" w:date="2021-12-07T14:49:00Z"/>
        </w:rPr>
        <w:t>discutir as semelhancas entre arena e freeliving</w:t>
      </w:r>
    </w:p>
    <w:p>
      <w:pPr>
        <w:pStyle w:val="Compact"/>
        <w:numPr>
          <w:ilvl w:val="1"/>
          <w:numId w:val="25"/>
        </w:numPr>
        <w:rPr>
          <w:lang w:val="pt-BR"/>
        </w:rPr>
      </w:pPr>
      <w:r>
        <w:rPr>
          <w:lang w:val="pt-BR"/>
          <w:rPrChange w:id="0" w:author="gisele oda" w:date="2021-12-07T14:49:00Z"/>
        </w:rPr>
        <w:t>o padrão é igual, explicar o que foi visto nas arenas</w:t>
      </w:r>
    </w:p>
    <w:p>
      <w:pPr>
        <w:pStyle w:val="Normal"/>
        <w:numPr>
          <w:ilvl w:val="0"/>
          <w:numId w:val="26"/>
        </w:numPr>
        <w:rPr>
          <w:lang w:val="pt-BR"/>
        </w:rPr>
      </w:pPr>
      <w:r>
        <w:rPr>
          <w:lang w:val="pt-BR"/>
          <w:rPrChange w:id="0" w:author="gisele oda" w:date="2021-12-07T14:49:00Z"/>
        </w:rPr>
        <w:t>diferença ritmicidade vedba vs estados na ritmicidade</w:t>
      </w:r>
    </w:p>
    <w:p>
      <w:pPr>
        <w:pStyle w:val="Normal"/>
        <w:numPr>
          <w:ilvl w:val="0"/>
          <w:numId w:val="27"/>
        </w:numPr>
        <w:rPr>
          <w:lang w:val="pt-BR"/>
        </w:rPr>
      </w:pPr>
      <w:r>
        <w:rPr>
          <w:lang w:val="pt-BR"/>
          <w:rPrChange w:id="0" w:author="gisele oda" w:date="2021-12-07T14:49:00Z"/>
        </w:rPr>
        <w:t>falar que nem sempre o HMM é ideal para ritmicidade e diurnalidade</w:t>
      </w:r>
    </w:p>
    <w:p>
      <w:pPr>
        <w:pStyle w:val="Normal"/>
        <w:numPr>
          <w:ilvl w:val="0"/>
          <w:numId w:val="28"/>
        </w:numPr>
        <w:rPr>
          <w:lang w:val="pt-BR"/>
        </w:rPr>
      </w:pPr>
      <w:r>
        <w:rPr>
          <w:lang w:val="pt-BR"/>
          <w:rPrChange w:id="0" w:author="gisele oda" w:date="2021-12-07T14:49:00Z"/>
        </w:rPr>
        <w:t>uma boa mensagem para deixar pro futuro</w:t>
      </w:r>
    </w:p>
    <w:p>
      <w:pPr>
        <w:pStyle w:val="Normal"/>
        <w:numPr>
          <w:ilvl w:val="0"/>
          <w:numId w:val="29"/>
        </w:numPr>
        <w:rPr/>
      </w:pPr>
      <w:r>
        <w:rPr/>
        <w:t>reler artigo catemeralidade</w:t>
      </w:r>
    </w:p>
    <w:p>
      <w:pPr>
        <w:pStyle w:val="Normal"/>
        <w:numPr>
          <w:ilvl w:val="1"/>
          <w:numId w:val="30"/>
        </w:numPr>
        <w:rPr>
          <w:lang w:val="pt-BR"/>
        </w:rPr>
      </w:pPr>
      <w:r>
        <w:rPr>
          <w:lang w:val="pt-BR"/>
          <w:rPrChange w:id="0" w:author="gisele oda" w:date="2021-12-07T14:49:00Z"/>
        </w:rPr>
        <w:t>nesse artigo foi percebido varios bouts de atividades</w:t>
      </w:r>
    </w:p>
    <w:p>
      <w:pPr>
        <w:pStyle w:val="Normal"/>
        <w:numPr>
          <w:ilvl w:val="1"/>
          <w:numId w:val="31"/>
        </w:numPr>
        <w:rPr/>
      </w:pPr>
      <w:r>
        <w:rPr/>
        <w:t>tamiris: while not on the wheel they are doing different things</w:t>
      </w:r>
    </w:p>
    <w:p>
      <w:pPr>
        <w:pStyle w:val="Compact"/>
        <w:numPr>
          <w:ilvl w:val="2"/>
          <w:numId w:val="32"/>
        </w:numPr>
        <w:rPr>
          <w:lang w:val="pt-BR"/>
        </w:rPr>
      </w:pPr>
      <w:r>
        <w:rPr>
          <w:lang w:val="pt-BR"/>
          <w:rPrChange w:id="0" w:author="gisele oda" w:date="2021-12-07T14:49:00Z"/>
        </w:rPr>
        <w:t>não podemos assumir que quando nao está na roda ele está parado</w:t>
      </w:r>
    </w:p>
    <w:p>
      <w:pPr>
        <w:pStyle w:val="Compact"/>
        <w:numPr>
          <w:ilvl w:val="2"/>
          <w:numId w:val="33"/>
        </w:numPr>
        <w:rPr>
          <w:lang w:val="pt-BR"/>
        </w:rPr>
      </w:pPr>
      <w:r>
        <w:rPr>
          <w:lang w:val="pt-BR"/>
          <w:rPrChange w:id="0" w:author="gisele oda" w:date="2021-12-07T14:49:00Z"/>
        </w:rPr>
        <w:t>erkert artigo + voles lehmann (trabalhos de catemeralidade)</w:t>
      </w:r>
    </w:p>
    <w:p>
      <w:pPr>
        <w:pStyle w:val="Compact"/>
        <w:numPr>
          <w:ilvl w:val="2"/>
          <w:numId w:val="34"/>
        </w:numPr>
        <w:rPr>
          <w:lang w:val="pt-BR"/>
        </w:rPr>
      </w:pPr>
      <w:r>
        <w:rPr>
          <w:lang w:val="pt-BR"/>
          <w:rPrChange w:id="0" w:author="gisele oda" w:date="2021-12-07T14:49:00Z"/>
        </w:rPr>
        <w:t>esse ponto é essencial para conectar com o que o HMM fez</w:t>
      </w:r>
    </w:p>
    <w:p>
      <w:pPr>
        <w:pStyle w:val="Compact"/>
        <w:numPr>
          <w:ilvl w:val="2"/>
          <w:numId w:val="35"/>
        </w:numPr>
        <w:rPr>
          <w:lang w:val="pt-BR"/>
        </w:rPr>
      </w:pPr>
      <w:r>
        <w:rPr>
          <w:lang w:val="pt-BR"/>
          <w:rPrChange w:id="0" w:author="gisele oda" w:date="2021-12-07T14:49:00Z"/>
        </w:rPr>
        <w:t>HMM trouxe a tona outros ritmos presentes ao longo de todo dia + o componente circadiano que tbm vemos na roda, p.e.</w:t>
      </w:r>
    </w:p>
    <w:p>
      <w:pPr>
        <w:pStyle w:val="Compact"/>
        <w:numPr>
          <w:ilvl w:val="2"/>
          <w:numId w:val="36"/>
        </w:numPr>
        <w:rPr>
          <w:lang w:val="pt-BR"/>
        </w:rPr>
      </w:pPr>
      <w:r>
        <w:rPr>
          <w:lang w:val="pt-BR"/>
          <w:rPrChange w:id="0" w:author="gisele oda" w:date="2021-12-07T14:49:00Z"/>
        </w:rPr>
        <w:t>tbm falar que não era possível medir -&gt; tecnologias diferentes.</w:t>
      </w:r>
    </w:p>
    <w:p>
      <w:pPr>
        <w:pStyle w:val="Normal"/>
        <w:numPr>
          <w:ilvl w:val="0"/>
          <w:numId w:val="37"/>
        </w:numPr>
        <w:rPr>
          <w:lang w:val="pt-BR"/>
        </w:rPr>
      </w:pPr>
      <w:r>
        <w:rPr>
          <w:lang w:val="pt-BR"/>
          <w:rPrChange w:id="0" w:author="gisele oda" w:date="2021-12-07T14:49:00Z"/>
        </w:rPr>
        <w:t>Deixar os eixos como Atividade Geral (VeDBA)</w:t>
      </w:r>
    </w:p>
    <w:p>
      <w:pPr>
        <w:pStyle w:val="Compact"/>
        <w:numPr>
          <w:ilvl w:val="1"/>
          <w:numId w:val="38"/>
        </w:numPr>
        <w:rPr>
          <w:lang w:val="pt-BR"/>
        </w:rPr>
      </w:pPr>
      <w:r>
        <w:rPr>
          <w:lang w:val="pt-BR"/>
          <w:rPrChange w:id="0" w:author="gisele oda" w:date="2021-12-07T14:49:00Z"/>
        </w:rPr>
        <w:t>colocar apenas na legenda que atividade geral é medida pelo VeDBA</w:t>
      </w:r>
    </w:p>
    <w:p>
      <w:pPr>
        <w:pStyle w:val="Normal"/>
        <w:numPr>
          <w:ilvl w:val="0"/>
          <w:numId w:val="39"/>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40"/>
        </w:numPr>
        <w:rPr/>
      </w:pPr>
      <w:r>
        <w:rPr/>
        <w:t>lehmann</w:t>
      </w:r>
    </w:p>
    <w:p>
      <w:pPr>
        <w:pStyle w:val="Normal"/>
        <w:numPr>
          <w:ilvl w:val="0"/>
          <w:numId w:val="41"/>
        </w:numPr>
        <w:rPr>
          <w:lang w:val="pt-BR"/>
        </w:rPr>
      </w:pPr>
      <w:r>
        <w:rPr>
          <w:lang w:val="pt-BR"/>
          <w:rPrChange w:id="0" w:author="gisele oda" w:date="2021-12-07T14:49:00Z"/>
        </w:rPr>
        <w:t>A atividade “catemera” não era prevista então isso é uma coisa interessante</w:t>
      </w:r>
    </w:p>
    <w:p>
      <w:pPr>
        <w:pStyle w:val="Compact"/>
        <w:numPr>
          <w:ilvl w:val="1"/>
          <w:numId w:val="42"/>
        </w:numPr>
        <w:rPr>
          <w:lang w:val="pt-BR"/>
        </w:rPr>
      </w:pPr>
      <w:r>
        <w:rPr>
          <w:lang w:val="pt-BR"/>
          <w:rPrChange w:id="0" w:author="gisele oda" w:date="2021-12-07T14:49:00Z"/>
        </w:rPr>
        <w:t>falar que é novo e interessante</w:t>
      </w:r>
    </w:p>
    <w:p>
      <w:pPr>
        <w:pStyle w:val="Compact"/>
        <w:numPr>
          <w:ilvl w:val="1"/>
          <w:numId w:val="43"/>
        </w:numPr>
        <w:rPr>
          <w:lang w:val="pt-BR"/>
        </w:rPr>
      </w:pPr>
      <w:r>
        <w:rPr>
          <w:lang w:val="pt-BR"/>
          <w:rPrChange w:id="0" w:author="gisele oda" w:date="2021-12-07T14:49:00Z"/>
        </w:rPr>
        <w:t>tudo isso foi medido pq fomos ao campo</w:t>
      </w:r>
    </w:p>
    <w:p>
      <w:pPr>
        <w:pStyle w:val="Compact"/>
        <w:numPr>
          <w:ilvl w:val="1"/>
          <w:numId w:val="44"/>
        </w:numPr>
        <w:rPr>
          <w:lang w:val="pt-BR"/>
        </w:rPr>
      </w:pPr>
      <w:r>
        <w:rPr>
          <w:lang w:val="pt-BR"/>
          <w:rPrChange w:id="0" w:author="gisele oda" w:date="2021-12-07T14:49:00Z"/>
        </w:rPr>
        <w:t>“</w:t>
      </w:r>
      <w:r>
        <w:rPr>
          <w:lang w:val="pt-BR"/>
          <w:rPrChange w:id="0" w:author="gisele oda" w:date="2021-12-07T14:49:00Z"/>
        </w:rPr>
        <w:t>qual a relacao entre o circadiano e os ultradianos?”</w:t>
      </w:r>
    </w:p>
    <w:p>
      <w:pPr>
        <w:pStyle w:val="Normal"/>
        <w:rPr/>
      </w:pPr>
      <w:r>
        <w:rPr/>
        <mc:AlternateContent>
          <mc:Choice Requires="wps">
            <w:drawing>
              <wp:inline distT="0" distB="0" distL="0" distR="0">
                <wp:extent cx="5944235" cy="19685"/>
                <wp:effectExtent l="0" t="0" r="0" b="0"/>
                <wp:docPr id="13"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Normal"/>
        <w:numPr>
          <w:ilvl w:val="0"/>
          <w:numId w:val="45"/>
        </w:numPr>
        <w:rPr>
          <w:lang w:val="pt-BR"/>
        </w:rPr>
      </w:pPr>
      <w:r>
        <w:rPr>
          <w:lang w:val="pt-BR"/>
          <w:rPrChange w:id="0" w:author="gisele oda" w:date="2021-12-07T14:49:00Z"/>
        </w:rPr>
        <w:t>os resultados do indice de ritmicidade devem ser interpretados com cuidado já que existe diferença na classificação dos animais em primeiro lugar.</w:t>
      </w:r>
    </w:p>
    <w:p>
      <w:pPr>
        <w:pStyle w:val="Compact"/>
        <w:numPr>
          <w:ilvl w:val="1"/>
          <w:numId w:val="46"/>
        </w:numPr>
        <w:rPr>
          <w:lang w:val="pt-BR"/>
        </w:rPr>
      </w:pPr>
      <w:r>
        <w:rPr>
          <w:lang w:val="pt-BR"/>
          <w:rPrChange w:id="0" w:author="gisele oda" w:date="2021-12-07T14:49:00Z"/>
        </w:rPr>
        <w:t>Isso principalmente na hora de interpretar o grafico de boxplot dos RI, entre HIGH e VEDBA.</w:t>
      </w:r>
    </w:p>
    <w:p>
      <w:pPr>
        <w:pStyle w:val="Heading1"/>
        <w:rPr/>
      </w:pPr>
      <w:bookmarkStart w:id="52" w:name="X825f722398abe1ed63c0d68b1ad1655196b03fa"/>
      <w:bookmarkStart w:id="53" w:name="discussion"/>
      <w:bookmarkStart w:id="54" w:name="apêndice"/>
      <w:bookmarkEnd w:id="52"/>
      <w:bookmarkEnd w:id="53"/>
      <w:bookmarkEnd w:id="54"/>
      <w:r>
        <w:rPr/>
        <w:t>2</w:t>
        <w:tab/>
        <w:t>Apêndice</w:t>
      </w:r>
    </w:p>
    <w:p>
      <w:pPr>
        <w:pStyle w:val="Heading1"/>
        <w:rPr/>
      </w:pPr>
      <w:bookmarkStart w:id="55" w:name="apêndice"/>
      <w:bookmarkStart w:id="56" w:name="animals"/>
      <w:bookmarkEnd w:id="55"/>
      <w:bookmarkEnd w:id="56"/>
      <w:r>
        <w:rPr/>
        <w:t>3</w:t>
        <w:tab/>
        <w:t>Animals</w:t>
      </w:r>
    </w:p>
    <w:p>
      <w:pPr>
        <w:pStyle w:val="FirstParagraph"/>
        <w:rPr/>
      </w:pPr>
      <w:r>
        <w:rPr/>
        <w:drawing>
          <wp:inline distT="0" distB="0" distL="0" distR="0">
            <wp:extent cx="4620260" cy="3696335"/>
            <wp:effectExtent l="0" t="0" r="0" b="0"/>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4"/>
                    <a:stretch>
                      <a:fillRect/>
                    </a:stretch>
                  </pic:blipFill>
                  <pic:spPr bwMode="auto">
                    <a:xfrm>
                      <a:off x="0" y="0"/>
                      <a:ext cx="4620260" cy="3696335"/>
                    </a:xfrm>
                    <a:prstGeom prst="rect">
                      <a:avLst/>
                    </a:prstGeom>
                  </pic:spPr>
                </pic:pic>
              </a:graphicData>
            </a:graphic>
          </wp:inline>
        </w:drawing>
      </w:r>
    </w:p>
    <w:p>
      <w:pPr>
        <w:pStyle w:val="Heading1"/>
        <w:rPr/>
      </w:pPr>
      <w:bookmarkStart w:id="57" w:name="animals"/>
      <w:bookmarkStart w:id="58" w:name="anillacos-enviroment"/>
      <w:bookmarkEnd w:id="57"/>
      <w:bookmarkEnd w:id="58"/>
      <w:r>
        <w:rPr/>
        <w:t>4</w:t>
        <w:tab/>
        <w:t>Anillaco’s Enviroment</w:t>
      </w:r>
    </w:p>
    <w:p>
      <w:pPr>
        <w:pStyle w:val="Heading2"/>
        <w:rPr/>
      </w:pPr>
      <w:bookmarkStart w:id="59" w:name="anillacos-plant-community"/>
      <w:bookmarkEnd w:id="59"/>
      <w:r>
        <w:rPr/>
        <w:t>4.1</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xml:space="preserve">). The results show a dominance of Zygolhyllaceae, Poaceae and Fabaceae families. The relative frequency of plant families and species recorded in the area are shown in the graphs below (Fig. 4.1). </w:t>
      </w:r>
    </w:p>
    <w:p>
      <w:pPr>
        <w:pStyle w:val="TextBody"/>
        <w:rPr/>
      </w:pPr>
      <w:r>
        <w:rPr/>
        <w:drawing>
          <wp:inline distT="0" distB="0" distL="0" distR="0">
            <wp:extent cx="5943600" cy="7264400"/>
            <wp:effectExtent l="0" t="0" r="0" b="0"/>
            <wp:docPr id="15"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r>
        <w:rPr/>
        <w:t xml:space="preserve"> </w:t>
      </w:r>
    </w:p>
    <w:p>
      <w:pPr>
        <w:pStyle w:val="Heading2"/>
        <w:rPr/>
      </w:pPr>
      <w:bookmarkStart w:id="60" w:name="anillacos-plant-community"/>
      <w:bookmarkStart w:id="61" w:name="anillacos-weather"/>
      <w:bookmarkEnd w:id="60"/>
      <w:bookmarkEnd w:id="61"/>
      <w:r>
        <w:rPr/>
        <w:t>4.2</w:t>
        <w:tab/>
        <w:t>Anillaco’s Weather</w:t>
      </w:r>
    </w:p>
    <w:p>
      <w:pPr>
        <w:pStyle w:val="FirstParagraph"/>
        <w:rPr/>
      </w:pPr>
      <w:r>
        <w:rPr/>
        <w:drawing>
          <wp:inline distT="0" distB="0" distL="0" distR="0">
            <wp:extent cx="5943600" cy="6604000"/>
            <wp:effectExtent l="0" t="0" r="0" b="0"/>
            <wp:docPr id="16" name="Image14" descr="Figure 4.2: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ure 4.2: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r>
        <w:rPr/>
        <w:t xml:space="preserve"> </w:t>
      </w:r>
    </w:p>
    <w:p>
      <w:pPr>
        <w:pStyle w:val="Heading2"/>
        <w:rPr/>
      </w:pPr>
      <w:bookmarkStart w:id="62" w:name="anillacos-weather"/>
      <w:bookmarkStart w:id="63" w:name="anillacos-yearly-daylength-changes"/>
      <w:bookmarkEnd w:id="62"/>
      <w:bookmarkEnd w:id="63"/>
      <w:r>
        <w:rPr/>
        <w:t>4.3</w:t>
        <w:tab/>
        <w:t>Anillaco’s Yearly Daylength Changes</w:t>
      </w:r>
    </w:p>
    <w:p>
      <w:pPr>
        <w:pStyle w:val="Compact"/>
        <w:numPr>
          <w:ilvl w:val="0"/>
          <w:numId w:val="47"/>
        </w:numPr>
        <w:rPr>
          <w:lang w:val="pt-BR"/>
        </w:rPr>
      </w:pPr>
      <w:r>
        <w:rPr>
          <w:lang w:val="pt-BR"/>
          <w:rPrChange w:id="0" w:author="gisele oda" w:date="2021-12-07T14:49:00Z"/>
        </w:rPr>
        <w:t>Adicionar tabela com duração do dia nas datas de coleta</w:t>
      </w:r>
    </w:p>
    <w:p>
      <w:pPr>
        <w:pStyle w:val="CaptionedFigure"/>
        <w:rPr/>
      </w:pPr>
      <w:r>
        <w:rPr/>
        <w:drawing>
          <wp:inline distT="0" distB="0" distL="0" distR="0">
            <wp:extent cx="5943600" cy="2971800"/>
            <wp:effectExtent l="0" t="0" r="0" b="0"/>
            <wp:docPr id="17" name="Image15" descr="Figure 4.3: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ure 4.3: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4.3: Changes in daytime changes across the year in Anillaco, La Rioja. Maximum duration of daytime, during summer, is 14 hours and 53 minutes. Mininum duration of daytime, during winter, is 11 hours and 10 minutes.</w:t>
      </w:r>
    </w:p>
    <w:p>
      <w:pPr>
        <w:pStyle w:val="Heading1"/>
        <w:rPr/>
      </w:pPr>
      <w:bookmarkStart w:id="64" w:name="anillacos-enviroment"/>
      <w:bookmarkStart w:id="65" w:name="anillacos-yearly-daylength-changes"/>
      <w:bookmarkStart w:id="66" w:name="accelerometer-data-exploration"/>
      <w:bookmarkEnd w:id="64"/>
      <w:bookmarkEnd w:id="65"/>
      <w:bookmarkEnd w:id="66"/>
      <w:r>
        <w:rPr/>
        <w:t>5</w:t>
        <w:tab/>
        <w:t>Accelerometer Data Exploration</w:t>
      </w:r>
    </w:p>
    <w:p>
      <w:pPr>
        <w:pStyle w:val="Heading2"/>
        <w:rPr/>
      </w:pPr>
      <w:bookmarkStart w:id="67" w:name="Xcbc62cc38c208a197767bb756a67ae1c5233e9c"/>
      <w:bookmarkEnd w:id="67"/>
      <w:r>
        <w:rPr/>
        <w:t>5.1</w:t>
        <w:tab/>
        <w:t>Static Acceleration Smooth Window Assessment</w:t>
      </w:r>
    </w:p>
    <w:p>
      <w:pPr>
        <w:pStyle w:val="CaptionedFigure"/>
        <w:rPr/>
      </w:pPr>
      <w:r>
        <w:rPr/>
        <w:drawing>
          <wp:inline distT="0" distB="0" distL="0" distR="0">
            <wp:extent cx="5943600" cy="6604000"/>
            <wp:effectExtent l="0" t="0" r="0" b="0"/>
            <wp:docPr id="18" name="Image16" descr="Figure 5.1: Smooth window assessment. We chose the 4-second moving average to proceed with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ure 5.1: Smooth window assessment. We chose the 4-second moving average to proceed with analysis."/>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ImageCaption"/>
        <w:rPr/>
      </w:pPr>
      <w:r>
        <w:rPr/>
        <w:t>Figure 5.1: Smooth window assessment. We chose the 4-second moving average to proceed with analysis.</w:t>
      </w:r>
    </w:p>
    <w:p>
      <w:pPr>
        <w:pStyle w:val="Heading2"/>
        <w:rPr/>
      </w:pPr>
      <w:bookmarkStart w:id="68" w:name="Xcbc62cc38c208a197767bb756a67ae1c5233e9c"/>
      <w:bookmarkStart w:id="69" w:name="exploratory-vedba-data-analysis"/>
      <w:bookmarkEnd w:id="68"/>
      <w:bookmarkEnd w:id="69"/>
      <w:r>
        <w:rPr/>
        <w:t>5.2</w:t>
        <w:tab/>
        <w:t>Exploratory VeDBA data Analysis</w:t>
      </w:r>
    </w:p>
    <w:p>
      <w:pPr>
        <w:pStyle w:val="Heading1"/>
        <w:rPr/>
      </w:pPr>
      <w:bookmarkStart w:id="70" w:name="accelerometer-data-exploration"/>
      <w:bookmarkStart w:id="71" w:name="exploratory-vedba-data-analysis"/>
      <w:bookmarkStart w:id="72" w:name="hidden-markov-model"/>
      <w:bookmarkEnd w:id="70"/>
      <w:bookmarkEnd w:id="71"/>
      <w:bookmarkEnd w:id="72"/>
      <w:r>
        <w:rPr/>
        <w:t>6</w:t>
        <w:tab/>
        <w:t>Hidden Markov Model</w:t>
      </w:r>
    </w:p>
    <w:p>
      <w:pPr>
        <w:pStyle w:val="Heading2"/>
        <w:rPr/>
      </w:pPr>
      <w:bookmarkStart w:id="73" w:name="aic"/>
      <w:bookmarkEnd w:id="73"/>
      <w:r>
        <w:rPr/>
        <w:t>6.1</w:t>
        <w:tab/>
        <w:t>AIC</w:t>
      </w:r>
    </w:p>
    <w:p>
      <w:pPr>
        <w:pStyle w:val="Compact"/>
        <w:numPr>
          <w:ilvl w:val="0"/>
          <w:numId w:val="48"/>
        </w:numPr>
        <w:rPr/>
      </w:pPr>
      <w:r>
        <w:rPr/>
        <w:t>Adicionar o LL</w:t>
      </w:r>
    </w:p>
    <w:p>
      <w:pPr>
        <w:pStyle w:val="FirstParagraph"/>
        <w:rPr/>
      </w:pPr>
      <w:r>
        <w:rPr/>
        <w:drawing>
          <wp:inline distT="0" distB="0" distL="0" distR="0">
            <wp:extent cx="4620260" cy="3696335"/>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2"/>
        <w:rPr/>
      </w:pPr>
      <w:bookmarkStart w:id="74" w:name="aic"/>
      <w:bookmarkStart w:id="75" w:name="estimated-parameters"/>
      <w:bookmarkEnd w:id="74"/>
      <w:bookmarkEnd w:id="75"/>
      <w:r>
        <w:rPr/>
        <w:t>6.2</w:t>
        <w:tab/>
        <w:t>Estimated Parameters</w:t>
      </w:r>
    </w:p>
    <w:p>
      <w:pPr>
        <w:pStyle w:val="FirstParagraph"/>
        <w:rPr/>
      </w:pPr>
      <w:r>
        <w:rPr/>
        <w:drawing>
          <wp:inline distT="0" distB="0" distL="0" distR="0">
            <wp:extent cx="4620260" cy="3696335"/>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2"/>
        <w:rPr/>
      </w:pPr>
      <w:bookmarkStart w:id="76" w:name="estimated-parameters"/>
      <w:bookmarkStart w:id="77" w:name="pseudo-residuals"/>
      <w:bookmarkEnd w:id="76"/>
      <w:bookmarkEnd w:id="77"/>
      <w:r>
        <w:rPr/>
        <w:t>6.3</w:t>
        <w:tab/>
        <w:t>Pseudo-residuals</w:t>
      </w:r>
    </w:p>
    <w:p>
      <w:pPr>
        <w:pStyle w:val="CaptionedFigure"/>
        <w:rPr/>
      </w:pPr>
      <w:r>
        <w:rPr/>
        <w:drawing>
          <wp:inline distT="0" distB="0" distL="0" distR="0">
            <wp:extent cx="5943600" cy="4953000"/>
            <wp:effectExtent l="0" t="0" r="0" b="0"/>
            <wp:docPr id="21" name="Image19" descr="Figure 6.1: Model Resid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ure 6.1: Model Residuals."/>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ImageCaption"/>
        <w:rPr/>
      </w:pPr>
      <w:r>
        <w:rPr/>
        <w:t>Figure 6.1: Model Residuals.</w:t>
      </w:r>
    </w:p>
    <w:p>
      <w:pPr>
        <w:pStyle w:val="Heading1"/>
        <w:rPr/>
      </w:pPr>
      <w:bookmarkStart w:id="78" w:name="hidden-markov-model"/>
      <w:bookmarkStart w:id="79" w:name="pseudo-residuals"/>
      <w:bookmarkStart w:id="80" w:name="Xa61a2ad45d22469861fc3349a9680d26492dbf0"/>
      <w:bookmarkEnd w:id="78"/>
      <w:bookmarkEnd w:id="79"/>
      <w:bookmarkEnd w:id="80"/>
      <w:r>
        <w:rPr/>
        <w:t>7</w:t>
        <w:tab/>
        <w:t>Individual Actograms and Circadian Analysis Plots</w:t>
      </w:r>
    </w:p>
    <w:p>
      <w:pPr>
        <w:pStyle w:val="Heading2"/>
        <w:rPr/>
      </w:pPr>
      <w:bookmarkStart w:id="81" w:name="vedba-actograms"/>
      <w:bookmarkEnd w:id="81"/>
      <w:r>
        <w:rPr/>
        <w:t>7.1</w:t>
        <w:tab/>
        <w:t>VeDBA Actograms</w:t>
      </w:r>
    </w:p>
    <w:p>
      <w:pPr>
        <w:pStyle w:val="CaptionedFigure"/>
        <w:rPr/>
      </w:pPr>
      <w:r>
        <w:rPr/>
        <w:drawing>
          <wp:inline distT="0" distB="0" distL="0" distR="0">
            <wp:extent cx="5943600" cy="8209915"/>
            <wp:effectExtent l="0" t="0" r="0" b="0"/>
            <wp:docPr id="22" name="Image20" descr="Figure 7.1: VeDBA Ac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ure 7.1: VeDBA Actograms."/>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ImageCaption"/>
        <w:rPr/>
      </w:pPr>
      <w:r>
        <w:rPr/>
        <w:t>Figure 7.1: VeDBA Actograms.</w:t>
      </w:r>
    </w:p>
    <w:p>
      <w:pPr>
        <w:pStyle w:val="Heading2"/>
        <w:rPr/>
      </w:pPr>
      <w:bookmarkStart w:id="82" w:name="vedba-actograms"/>
      <w:bookmarkStart w:id="83" w:name="high-activity-actograms"/>
      <w:bookmarkEnd w:id="82"/>
      <w:bookmarkEnd w:id="83"/>
      <w:r>
        <w:rPr/>
        <w:t>7.2</w:t>
        <w:tab/>
        <w:t>High Activity Actograms</w:t>
      </w:r>
    </w:p>
    <w:p>
      <w:pPr>
        <w:pStyle w:val="FirstParagraph"/>
        <w:rPr/>
      </w:pPr>
      <w:r>
        <w:rPr/>
        <w:drawing>
          <wp:inline distT="0" distB="0" distL="0" distR="0">
            <wp:extent cx="5943600" cy="8209915"/>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2"/>
        <w:rPr/>
      </w:pPr>
      <w:bookmarkStart w:id="84" w:name="high-activity-actograms"/>
      <w:bookmarkStart w:id="85" w:name="medium-activity-actograms"/>
      <w:bookmarkEnd w:id="84"/>
      <w:bookmarkEnd w:id="85"/>
      <w:r>
        <w:rPr/>
        <w:t>7.3</w:t>
        <w:tab/>
        <w:t>Medium Activity Actograms</w:t>
      </w:r>
    </w:p>
    <w:p>
      <w:pPr>
        <w:pStyle w:val="FirstParagraph"/>
        <w:rPr/>
      </w:pPr>
      <w:r>
        <w:rPr/>
        <w:drawing>
          <wp:inline distT="0" distB="0" distL="0" distR="0">
            <wp:extent cx="5943600" cy="8209915"/>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2"/>
        <w:rPr/>
      </w:pPr>
      <w:bookmarkStart w:id="86" w:name="medium-activity-actograms"/>
      <w:bookmarkStart w:id="87" w:name="individual-rhythmicity-plots"/>
      <w:bookmarkEnd w:id="86"/>
      <w:bookmarkEnd w:id="87"/>
      <w:r>
        <w:rPr/>
        <w:t>7.4</w:t>
        <w:tab/>
        <w:t>Individual Rhythmicity Plots</w:t>
      </w:r>
    </w:p>
    <w:p>
      <w:pPr>
        <w:pStyle w:val="FirstParagraph"/>
        <w:rPr/>
      </w:pPr>
      <w:r>
        <w:rPr/>
        <w:drawing>
          <wp:inline distT="0" distB="0" distL="0" distR="0">
            <wp:extent cx="5943600" cy="8208645"/>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2"/>
        <w:rPr/>
      </w:pPr>
      <w:bookmarkStart w:id="88" w:name="individual-rhythmicity-plots"/>
      <w:bookmarkStart w:id="89" w:name="individual-period-estimation"/>
      <w:bookmarkEnd w:id="88"/>
      <w:bookmarkEnd w:id="89"/>
      <w:r>
        <w:rPr/>
        <w:t>7.5</w:t>
        <w:tab/>
        <w:t>Individual Period Estimation</w:t>
      </w:r>
    </w:p>
    <w:p>
      <w:pPr>
        <w:pStyle w:val="FirstParagraph"/>
        <w:rPr/>
      </w:pPr>
      <w:r>
        <w:rPr/>
        <w:drawing>
          <wp:inline distT="0" distB="0" distL="0" distR="0">
            <wp:extent cx="5943600" cy="8208645"/>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90" w:name="Xa61a2ad45d22469861fc3349a9680d26492dbf0"/>
      <w:bookmarkStart w:id="91" w:name="individual-period-estimation"/>
      <w:bookmarkStart w:id="92" w:name="references"/>
      <w:bookmarkEnd w:id="90"/>
      <w:bookmarkEnd w:id="91"/>
      <w:r>
        <w:rPr/>
        <w:t>References</w:t>
      </w:r>
    </w:p>
    <w:p>
      <w:pPr>
        <w:pStyle w:val="FirstParagraph"/>
        <w:rPr/>
      </w:pPr>
      <w:r>
        <w:rPr/>
      </w:r>
    </w:p>
    <w:p>
      <w:pPr>
        <w:pStyle w:val="Bibliography"/>
        <w:rPr/>
      </w:pPr>
      <w:bookmarkStart w:id="93" w:name="refs"/>
      <w:bookmarkStart w:id="94" w:name="ref-abraham2009"/>
      <w:bookmarkEnd w:id="94"/>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95" w:name="ref-abraham2009"/>
      <w:bookmarkStart w:id="96" w:name="ref-amaya2016"/>
      <w:bookmarkEnd w:id="95"/>
      <w:bookmarkEnd w:id="96"/>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97" w:name="ref-amaya2016"/>
      <w:bookmarkStart w:id="98" w:name="ref-aranda-rickert2014"/>
      <w:bookmarkEnd w:id="97"/>
      <w:bookmarkEnd w:id="98"/>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99" w:name="ref-aranda-rickert2014"/>
      <w:bookmarkStart w:id="100" w:name="ref-aranda-rickert2011a"/>
      <w:bookmarkEnd w:id="99"/>
      <w:bookmarkEnd w:id="100"/>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101" w:name="ref-aranda-rickert2011a"/>
      <w:bookmarkStart w:id="102" w:name="ref-bivand2020"/>
      <w:bookmarkEnd w:id="101"/>
      <w:bookmarkEnd w:id="102"/>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103" w:name="ref-bivand2020"/>
      <w:bookmarkStart w:id="104" w:name="ref-bunn2008"/>
      <w:bookmarkEnd w:id="103"/>
      <w:bookmarkEnd w:id="104"/>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105" w:name="ref-bunn2008"/>
      <w:bookmarkStart w:id="106" w:name="ref-burnham2002"/>
      <w:bookmarkEnd w:id="105"/>
      <w:bookmarkEnd w:id="106"/>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107" w:name="ref-burnham2002"/>
      <w:bookmarkStart w:id="108" w:name="ref-dowse2009"/>
      <w:bookmarkEnd w:id="107"/>
      <w:bookmarkEnd w:id="108"/>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109" w:name="ref-dowse2009"/>
      <w:bookmarkStart w:id="110" w:name="ref-fracchia2011"/>
      <w:bookmarkEnd w:id="109"/>
      <w:bookmarkEnd w:id="110"/>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111" w:name="ref-fracchia2011"/>
      <w:bookmarkStart w:id="112" w:name="ref-activity2000"/>
      <w:bookmarkEnd w:id="111"/>
      <w:bookmarkEnd w:id="112"/>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113" w:name="ref-activity2000"/>
      <w:bookmarkStart w:id="114" w:name="ref-hansw.borchers2019"/>
      <w:bookmarkEnd w:id="113"/>
      <w:bookmarkEnd w:id="114"/>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115" w:name="ref-hansw.borchers2019"/>
      <w:bookmarkStart w:id="116" w:name="ref-jannetti2019"/>
      <w:bookmarkEnd w:id="115"/>
      <w:bookmarkEnd w:id="116"/>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117" w:name="ref-jannetti2019"/>
      <w:bookmarkStart w:id="118" w:name="ref-langrock2012"/>
      <w:bookmarkEnd w:id="117"/>
      <w:bookmarkEnd w:id="118"/>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119" w:name="ref-langrock2012"/>
      <w:bookmarkStart w:id="120" w:name="ref-leise2017"/>
      <w:bookmarkEnd w:id="119"/>
      <w:bookmarkEnd w:id="120"/>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121" w:name="ref-leise2017"/>
      <w:bookmarkStart w:id="122" w:name="ref-leosbarajas2017"/>
      <w:bookmarkEnd w:id="121"/>
      <w:bookmarkEnd w:id="122"/>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123" w:name="ref-leosbarajas2017"/>
      <w:bookmarkStart w:id="124" w:name="ref-levine2002"/>
      <w:bookmarkEnd w:id="123"/>
      <w:bookmarkEnd w:id="124"/>
      <w:r>
        <w:rPr/>
        <w:t xml:space="preserve">Levine, Joel D, Pablo Funes, Harold B Dowse, and Jeffrey C Hall. 2002. “Signal Analysis of Behavioral and Molecular Cycles.” </w:t>
      </w:r>
      <w:r>
        <w:rPr>
          <w:i/>
          <w:iCs/>
        </w:rPr>
        <w:t>BMC Neuroscience</w:t>
      </w:r>
      <w:r>
        <w:rPr/>
        <w:t>, 25.</w:t>
      </w:r>
    </w:p>
    <w:p>
      <w:pPr>
        <w:pStyle w:val="Bibliography"/>
        <w:rPr/>
      </w:pPr>
      <w:bookmarkStart w:id="125" w:name="ref-levine2002"/>
      <w:bookmarkStart w:id="126" w:name="ref-mcclintock2020"/>
      <w:bookmarkEnd w:id="125"/>
      <w:bookmarkEnd w:id="126"/>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127" w:name="ref-mcclintock2020"/>
      <w:bookmarkStart w:id="128" w:name="ref-mcclintock2021"/>
      <w:bookmarkEnd w:id="127"/>
      <w:bookmarkEnd w:id="128"/>
      <w:r>
        <w:rPr/>
        <w:t>McClintock, Brett T, and Theo Michelot. 2021. “momentuHMM: R Package for Analysis of Telemetry Data Using Generalized Multivariate Hidden Markov Models of Animal Movement,” 155.</w:t>
      </w:r>
    </w:p>
    <w:p>
      <w:pPr>
        <w:pStyle w:val="Bibliography"/>
        <w:rPr/>
      </w:pPr>
      <w:bookmarkStart w:id="129" w:name="ref-mcclintock2021"/>
      <w:bookmarkStart w:id="130" w:name="ref-michelot2019"/>
      <w:bookmarkEnd w:id="129"/>
      <w:bookmarkEnd w:id="130"/>
      <w:r>
        <w:rPr/>
        <w:t>Michelot, Theo, and Roland Langrock. 2019. “A Short Guide to Choosing Initial Parameter Values for the Estimation in moveHMM,” 10.</w:t>
      </w:r>
    </w:p>
    <w:p>
      <w:pPr>
        <w:pStyle w:val="Bibliography"/>
        <w:rPr/>
      </w:pPr>
      <w:bookmarkStart w:id="131" w:name="ref-michelot2019"/>
      <w:bookmarkStart w:id="132" w:name="ref-papastamatiou2018"/>
      <w:bookmarkEnd w:id="131"/>
      <w:bookmarkEnd w:id="132"/>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133" w:name="ref-papastamatiou2018"/>
      <w:bookmarkStart w:id="134" w:name="ref-patterson2019"/>
      <w:bookmarkEnd w:id="133"/>
      <w:bookmarkEnd w:id="134"/>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135" w:name="ref-patterson2019"/>
      <w:bookmarkStart w:id="136" w:name="ref-patterson2009"/>
      <w:bookmarkEnd w:id="135"/>
      <w:bookmarkEnd w:id="136"/>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137" w:name="ref-patterson2009"/>
      <w:bookmarkStart w:id="138" w:name="ref-pohle2017"/>
      <w:bookmarkEnd w:id="137"/>
      <w:bookmarkEnd w:id="138"/>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139" w:name="ref-pohle2017"/>
      <w:bookmarkStart w:id="140" w:name="ref-qasem2012"/>
      <w:bookmarkEnd w:id="139"/>
      <w:bookmarkEnd w:id="140"/>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141" w:name="ref-qasem2012"/>
      <w:bookmarkStart w:id="142" w:name="ref-rcoreteam2020"/>
      <w:bookmarkEnd w:id="141"/>
      <w:bookmarkEnd w:id="142"/>
      <w:r>
        <w:rPr/>
        <w:t xml:space="preserve">R Core Team. 2020. “R: A Language and Environment for Statistical Computing.” </w:t>
      </w:r>
      <w:hyperlink r:id="rId46">
        <w:r>
          <w:rPr>
            <w:rStyle w:val="InternetLink"/>
          </w:rPr>
          <w:t>https://www.R-project.org/.</w:t>
        </w:r>
      </w:hyperlink>
    </w:p>
    <w:p>
      <w:pPr>
        <w:pStyle w:val="Bibliography"/>
        <w:rPr/>
      </w:pPr>
      <w:bookmarkStart w:id="143" w:name="ref-rcoreteam2020"/>
      <w:bookmarkStart w:id="144" w:name="ref-ruf1999"/>
      <w:bookmarkEnd w:id="143"/>
      <w:bookmarkEnd w:id="144"/>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145" w:name="ref-ruf1999"/>
      <w:bookmarkStart w:id="146" w:name="ref-shepard2008"/>
      <w:bookmarkEnd w:id="145"/>
      <w:bookmarkEnd w:id="146"/>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147" w:name="ref-shepard2008"/>
      <w:bookmarkStart w:id="148" w:name="ref-tomotani2012"/>
      <w:bookmarkEnd w:id="147"/>
      <w:bookmarkEnd w:id="148"/>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149" w:name="ref-tomotani2012"/>
      <w:bookmarkStart w:id="150" w:name="ref-valentinuzzi2009"/>
      <w:bookmarkEnd w:id="149"/>
      <w:bookmarkEnd w:id="150"/>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151" w:name="ref-valentinuzzi2009"/>
      <w:bookmarkStart w:id="152" w:name="ref-vandekerk2015"/>
      <w:bookmarkEnd w:id="151"/>
      <w:bookmarkEnd w:id="152"/>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153" w:name="ref-vandekerk2015"/>
      <w:bookmarkStart w:id="154" w:name="ref-williams2014"/>
      <w:bookmarkEnd w:id="153"/>
      <w:bookmarkEnd w:id="154"/>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155" w:name="ref-williams2014"/>
      <w:bookmarkStart w:id="156" w:name="ref-williams2016"/>
      <w:bookmarkEnd w:id="155"/>
      <w:bookmarkEnd w:id="156"/>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157" w:name="ref-williams2016"/>
      <w:bookmarkStart w:id="158" w:name="ref-wilson2008"/>
      <w:bookmarkEnd w:id="157"/>
      <w:bookmarkEnd w:id="158"/>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159" w:name="ref-wilson2008"/>
      <w:bookmarkStart w:id="160" w:name="ref-zucchini2016"/>
      <w:bookmarkEnd w:id="159"/>
      <w:r>
        <w:rPr/>
        <w:t xml:space="preserve">Zucchini, Walter, Iain MacDonald, and Roland Langrock. 2016. </w:t>
      </w:r>
      <w:r>
        <w:rPr>
          <w:i/>
          <w:iCs/>
        </w:rPr>
        <w:t>Hidden Markov Models for Time Series - An Introduction Using R</w:t>
      </w:r>
      <w:r>
        <w:rPr/>
        <w:t>. Vol. 43.</w:t>
      </w:r>
      <w:bookmarkEnd w:id="92"/>
      <w:bookmarkEnd w:id="93"/>
      <w:bookmarkEnd w:id="160"/>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isele oda" w:date="2021-12-07T14:49:00Z" w:initials="go">
    <w:p>
      <w:r>
        <w:rPr>
          <w:rFonts w:ascii="Liberation Serif" w:hAnsi="Liberation Serif" w:eastAsia="Segoe UI" w:cs="Tahoma"/>
          <w:lang w:eastAsia="en-US" w:bidi="en-US" w:val="pt-BR"/>
        </w:rPr>
        <w:t>Há várias infos a serem adicionadas aqui, listadas no comentário da Fig.1.5, alinhando com as infos adicionadas anteriormente ao item anterior 1.2.6.</w:t>
      </w:r>
    </w:p>
  </w:comment>
  <w:comment w:id="1" w:author="Gisele" w:date="2021-12-07T12:43:00Z" w:initials="G">
    <w:p>
      <w:r>
        <w:rPr>
          <w:rFonts w:ascii="Liberation Serif" w:hAnsi="Liberation Serif" w:eastAsia="Segoe UI" w:cs="Tahoma"/>
          <w:lang w:eastAsia="en-US" w:bidi="en-US" w:val="pt-BR"/>
        </w:rPr>
        <w:t>Da revisão passada: seacha melhor colocar os termos anteriores em minúscula, acreditoq ue este ultimo também deve ficra. Verifique na literature melhor.</w:t>
      </w:r>
    </w:p>
  </w:comment>
  <w:comment w:id="2" w:author="Unknown Author" w:date="2021-12-13T16:47:46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w:t>
      </w:r>
    </w:p>
    <w:p>
      <w:r>
        <w:rPr>
          <w:rFonts w:ascii="Liberation Serif" w:hAnsi="Liberation Serif" w:eastAsia="Segoe UI" w:cs="Tahoma"/>
          <w:sz w:val="20"/>
          <w:lang w:bidi="ar-SA" w:eastAsia="en-US" w:val="en-US"/>
        </w:rPr>
        <w:t>Só havia deixado em maiusculo sem querer.</w:t>
      </w:r>
    </w:p>
  </w:comment>
  <w:comment w:id="3" w:author="Gisele" w:date="2021-12-07T12:43:00Z" w:initials="G">
    <w:p>
      <w:r>
        <w:rPr>
          <w:rFonts w:ascii="Liberation Serif" w:hAnsi="Liberation Serif" w:eastAsia="Segoe UI" w:cs="Tahoma"/>
          <w:lang w:eastAsia="en-US" w:bidi="en-US" w:val="pt-BR"/>
        </w:rPr>
        <w:t>Houve teste antes para checar se dá para se fazer tetse paramétrico com so dados?</w:t>
      </w:r>
    </w:p>
  </w:comment>
  <w:comment w:id="4" w:author="Unknown Author" w:date="2021-12-13T18:02:07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w:t>
      </w:r>
    </w:p>
    <w:p>
      <w:r>
        <w:rPr>
          <w:rFonts w:ascii="Liberation Serif" w:hAnsi="Liberation Serif" w:eastAsia="Segoe UI" w:cs="Tahoma"/>
          <w:sz w:val="20"/>
          <w:lang w:bidi="ar-SA" w:eastAsia="en-US" w:val="en-US"/>
        </w:rPr>
        <w:t xml:space="preserve">Não fiz. </w:t>
      </w:r>
    </w:p>
  </w:comment>
  <w:comment w:id="5" w:author="Gisele" w:date="2021-12-07T12:43:00Z" w:initials="G">
    <w:p>
      <w:r>
        <w:rPr>
          <w:rFonts w:ascii="Liberation Serif" w:hAnsi="Liberation Serif" w:eastAsia="Segoe UI" w:cs="Tahoma"/>
          <w:lang w:eastAsia="en-US" w:bidi="en-US" w:val="pt-BR"/>
        </w:rPr>
        <w:t>?</w:t>
      </w:r>
    </w:p>
  </w:comment>
  <w:comment w:id="6" w:author="Unknown Author" w:date="2021-12-13T09:29:38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"..."nao entendi a duvida. Nao comparei entre meses.</w:t>
      </w:r>
    </w:p>
  </w:comment>
  <w:comment w:id="7" w:author="Gisele" w:date="2021-12-07T12:43:00Z" w:initials="G">
    <w:p>
      <w:r>
        <w:rPr>
          <w:rFonts w:ascii="Liberation Serif" w:hAnsi="Liberation Serif" w:eastAsia="Segoe UI" w:cs="Tahoma"/>
          <w:lang w:eastAsia="en-US" w:bidi="en-US" w:val="pt-BR"/>
        </w:rPr>
        <w:t>Havia menção ao Gaussina kernel density na versão anterior, precisa resgatar e explicar</w:t>
      </w:r>
    </w:p>
  </w:comment>
  <w:comment w:id="8" w:author="Gisele" w:date="2021-12-07T12:43:00Z" w:initials="G">
    <w:p>
      <w:r>
        <w:rPr>
          <w:rFonts w:ascii="Liberation Serif" w:hAnsi="Liberation Serif" w:eastAsia="Segoe UI" w:cs="Tahoma"/>
          <w:lang w:eastAsia="en-US" w:bidi="en-US" w:val="pt-BR"/>
        </w:rPr>
        <w:t>Em algum lugar anterior, seria bom informar qual a referencia que voce usa para calcular dawn and dusk.</w:t>
      </w:r>
    </w:p>
    <w:p>
      <w:r>
        <w:rPr>
          <w:rFonts w:ascii="Liberation Serif" w:hAnsi="Liberation Serif" w:eastAsia="Segoe UI" w:cs="Tahoma"/>
          <w:lang w:val="en-US" w:eastAsia="en-US" w:bidi="en-US"/>
        </w:rPr>
      </w:r>
    </w:p>
  </w:comment>
  <w:comment w:id="9" w:author="Unknown Author" w:date="2021-12-13T09:36:10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w:t>
      </w:r>
    </w:p>
    <w:p>
      <w:r>
        <w:rPr>
          <w:rFonts w:ascii="Liberation Serif" w:hAnsi="Liberation Serif" w:eastAsia="Segoe UI" w:cs="Tahoma"/>
          <w:sz w:val="20"/>
          <w:lang w:bidi="ar-SA" w:eastAsia="en-US" w:val="en-US"/>
        </w:rPr>
        <w:t>Está em preprocessing. Modifiquei a ordem lá para deixar um pouco mais explicito essa parte.</w:t>
      </w:r>
    </w:p>
  </w:comment>
  <w:comment w:id="10" w:author="Unknown Author" w:date="2021-12-13T16:27:05Z" w:initials="">
    <w:p>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TROCAR ‘MEAN DAILY’ PARA ‘DAILY MEAN’ NESSES GRAFICOS E NO TEXTO.</w:t>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Faltou um asterisco de significancia no grafico ( c )</w:t>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r>
      <w:r>
        <w:rPr>
          <w:rFonts w:ascii="Cambria" w:hAnsi="Cambria" w:asciiTheme="minorHAnsi" w:cstheme="minorBidi" w:hAnsiTheme="minorHAnsi"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Passar os boxplots pra baixo pra ficarem iguais aos outros graficos de lightlogger</w:t>
      </w:r>
    </w:p>
  </w:comment>
  <w:comment w:id="11" w:author="Gisele" w:date="2021-12-07T12:43:00Z" w:initials="G">
    <w:p>
      <w:r>
        <w:rPr>
          <w:rFonts w:ascii="Liberation Serif" w:hAnsi="Liberation Serif" w:eastAsia="Segoe UI" w:cs="Tahoma"/>
          <w:lang w:eastAsia="en-US" w:bidi="en-US" w:val="pt-BR"/>
        </w:rPr>
        <w:t xml:space="preserve">Voltando novamente à questão das versões anteriores: temos (1) a level diário de cada indivíduo ; (2) a media diária individual desse level ao longo dos dias  e a (3) media-da-media dos indivíduos por grupo-mês. Acho melhor usarmos 2 termos, “mean” para medias intra- individuais (2)  e “average” para medias inter-individuais (3)  a menos que haja algo contra. </w:t>
      </w:r>
    </w:p>
  </w:comment>
  <w:comment w:id="12" w:author="Unknown Author" w:date="2021-12-13T09:54:17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w:t>
      </w:r>
    </w:p>
    <w:p>
      <w:r>
        <w:rPr>
          <w:rFonts w:ascii="Liberation Serif" w:hAnsi="Liberation Serif" w:eastAsia="Segoe UI" w:cs="Tahoma"/>
          <w:sz w:val="20"/>
          <w:lang w:bidi="ar-SA" w:eastAsia="en-US" w:val="en-US"/>
        </w:rPr>
        <w:t>Nessa proposta a alteracao que vc fez está ao contrário. Aonde vc trocou de mean para average é intra individual.</w:t>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t>Eu ainda näo entendi mto bem o que está sendo resolvido com essa mudança. Acho que ela é capaz de atrapalhar mais já que mean e average são sinonimos em ingles, então nao acho que o leitor vai entender essa diferenciação pq ela vai ficar mto implicita.</w:t>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t>Se essa mudança é pra resolver a diferença entre o que é o padrão e o que é a media diária acho melhor deixarmos mais claro quando formos falar do padrão. Tentei fazer mudanças nesse sentido, de deixar mais claro que o (A) é o padrão temporal visualizados por meio da média por hora. Porém, não usei essa distinçao entre mean e average pq o comentario nao tinha ficado mto claro.</w:t>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r>
    </w:p>
  </w:comment>
  <w:comment w:id="13" w:author="Unknown Author" w:date="2021-12-13T09:37:12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(12/07/2021, 12:43): "..."</w:t>
      </w:r>
    </w:p>
    <w:p>
      <w:r>
        <w:rPr>
          <w:rFonts w:ascii="Liberation Serif" w:hAnsi="Liberation Serif" w:eastAsia="Segoe UI" w:cs="Tahoma"/>
          <w:sz w:val="20"/>
          <w:lang w:bidi="ar-SA" w:eastAsia="en-US" w:val="en-US"/>
        </w:rPr>
        <w:t>Nao. Level nao é o que esta sendo mostrado na figura 1. Aqui e ao longo de todo texto (mesmo na parte de lightlogger) eu chamo de daily pattern.</w:t>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t>Essa é a distinção que venho fazendo mean/avererage VeDBA levels pra indicar uma média</w:t>
      </w:r>
    </w:p>
    <w:p>
      <w:r>
        <w:rPr>
          <w:rFonts w:ascii="Liberation Serif" w:hAnsi="Liberation Serif" w:eastAsia="Segoe UI" w:cs="Tahoma"/>
          <w:sz w:val="20"/>
          <w:lang w:bidi="ar-SA" w:eastAsia="en-US" w:val="en-US"/>
        </w:rPr>
        <w:t xml:space="preserve"> Individual.</w:t>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r>
      <w:r>
        <w:rPr>
          <w:rFonts w:ascii="Liberation Serif" w:hAnsi="Liberation Serif" w:eastAsia="Segoe UI" w:cs="Tahoma"/>
          <w:sz w:val="20"/>
          <w:lang w:bidi="ar-SA" w:eastAsia="en-US" w:val="en-US"/>
        </w:rPr>
        <w:t>VeDBA pattern pra indicar o padrão temporal ao longo do dia.</w:t>
      </w:r>
    </w:p>
    <w:p>
      <w:r>
        <w:rPr>
          <w:rFonts w:ascii="Liberation Serif" w:hAnsi="Liberation Serif" w:eastAsia="Segoe UI" w:cs="Tahoma"/>
          <w:lang w:val="en-US" w:eastAsia="en-US" w:bidi="en-US"/>
        </w:rPr>
      </w:r>
    </w:p>
    <w:p>
      <w:r>
        <w:rPr>
          <w:rFonts w:ascii="Liberation Serif" w:hAnsi="Liberation Serif" w:eastAsia="Segoe UI" w:cs="Tahoma"/>
          <w:sz w:val="20"/>
          <w:lang w:val="en-US" w:eastAsia="en-US" w:bidi="ar-SA"/>
        </w:rPr>
        <w:t>Porém eu acho que vou parar de usar  VeDBA levels toda vez. Acho que só VeDBA já é suficiente.</w:t>
      </w:r>
    </w:p>
  </w:comment>
  <w:comment w:id="14" w:author="Gisele" w:date="2021-12-07T12:43:00Z" w:initials="G">
    <w:p>
      <w:r>
        <w:rPr>
          <w:rFonts w:ascii="Liberation Serif" w:hAnsi="Liberation Serif" w:eastAsia="Segoe UI" w:cs="Tahoma"/>
          <w:lang w:eastAsia="en-US" w:bidi="en-US" w:val="pt-BR"/>
        </w:rPr>
        <w:t xml:space="preserve"> Confirmar: na figura 1.5A as linhas fracas correspondem a (2), certo? Conforme discutido em revisão anterior, precisa explicitar de que forma você calculou (2) em função do (1), em 1.2.7 General Activity.</w:t>
      </w:r>
    </w:p>
    <w:p>
      <w:r>
        <w:rPr>
          <w:rFonts w:ascii="Liberation Serif" w:hAnsi="Liberation Serif" w:eastAsia="Segoe UI" w:cs="Tahoma"/>
          <w:lang w:eastAsia="en-US" w:bidi="en-US" w:val="pt-BR"/>
        </w:rPr>
        <w:t>Além disso, não seesqueça de explicitar a palavra “level” para distingui-lo de “temporal pattern”, conforme dito anteriormente. Podemos ter dois daily patterns diferentes com mesmo daily mean levels.</w:t>
      </w:r>
    </w:p>
    <w:p>
      <w:r>
        <w:rPr>
          <w:rFonts w:ascii="Liberation Serif" w:hAnsi="Liberation Serif" w:eastAsia="Segoe UI" w:cs="Tahoma"/>
          <w:lang w:val="en-US" w:eastAsia="en-US" w:bidi="en-US"/>
        </w:rPr>
      </w:r>
    </w:p>
  </w:comment>
  <w:comment w:id="15" w:author="gisele oda" w:date="2021-12-07T15:06:00Z" w:initials="go">
    <w:p>
      <w:r>
        <w:rPr>
          <w:rFonts w:ascii="Liberation Serif" w:hAnsi="Liberation Serif" w:eastAsia="Segoe UI" w:cs="Tahoma"/>
          <w:lang w:eastAsia="en-US" w:bidi="en-US" w:val="pt-BR"/>
        </w:rPr>
        <w:t>Explicar explicitamente tambem em 1,2,7 como foi calculado a percentagemdiária e a média.</w:t>
      </w:r>
    </w:p>
  </w:comment>
  <w:comment w:id="17" w:author="gisele oda" w:date="2021-12-07T20:14:00Z" w:initials="go">
    <w:p>
      <w:r>
        <w:rPr>
          <w:rFonts w:ascii="Liberation Serif" w:hAnsi="Liberation Serif" w:eastAsia="Segoe UI" w:cs="Tahoma"/>
          <w:lang w:eastAsia="en-US" w:bidi="en-US" w:val="pt-BR"/>
        </w:rPr>
        <w:t>Precisa aparecer time (h) nas abscissas de A, B e C.</w:t>
      </w:r>
    </w:p>
    <w:p>
      <w:r>
        <w:rPr>
          <w:rFonts w:ascii="Liberation Serif" w:hAnsi="Liberation Serif" w:eastAsia="Segoe UI" w:cs="Tahoma"/>
          <w:lang w:val="en-US" w:eastAsia="en-US" w:bidi="en-US"/>
        </w:rPr>
      </w:r>
    </w:p>
  </w:comment>
  <w:comment w:id="18" w:author="Unknown Author" w:date="2021-12-13T17:59:33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(12/07/2021, 20:14): "..."</w:t>
      </w:r>
    </w:p>
    <w:p>
      <w:r>
        <w:rPr>
          <w:rFonts w:ascii="Liberation Serif" w:hAnsi="Liberation Serif" w:eastAsia="Segoe UI" w:cs="Tahoma"/>
          <w:sz w:val="20"/>
          <w:lang w:bidi="ar-SA" w:eastAsia="en-US" w:val="en-US"/>
        </w:rPr>
        <w:t>Isso foi adicionado. Antes nào tinha nada então coloquei Hour of the Day. Vou colocar o (h) tbm quando foir gerar esse grafico novamente.</w:t>
      </w:r>
    </w:p>
  </w:comment>
  <w:comment w:id="16" w:author="gisele oda" w:date="2021-12-07T20:14:00Z" w:initials="go">
    <w:p>
      <w:r>
        <w:rPr>
          <w:rFonts w:ascii="Liberation Serif" w:hAnsi="Liberation Serif" w:eastAsia="Segoe UI" w:cs="Tahoma"/>
          <w:lang w:eastAsia="en-US" w:bidi="en-US" w:val="pt-BR"/>
        </w:rPr>
        <w:t>Acho melhor ter um gráfico antes do D, que seria aquele que você fez na pagina 2 do arquivo eda.pdf,  que seria 1 dia de dado em zoom usando essas 3 cores.</w:t>
      </w:r>
    </w:p>
    <w:p>
      <w:r>
        <w:rPr>
          <w:rFonts w:ascii="Liberation Serif" w:hAnsi="Liberation Serif" w:eastAsia="Segoe UI" w:cs="Tahoma"/>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Tahoma">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spacing w:before="340" w:after="369"/>
      <w:outlineLvl w:val="0"/>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2"/>
    </w:pPr>
    <w:rPr>
      <w:rFonts w:ascii="Garamond" w:hAnsi="Garamond"/>
      <w:b/>
    </w:rPr>
  </w:style>
  <w:style w:type="paragraph" w:styleId="Heading4">
    <w:name w:val="Heading 4"/>
    <w:basedOn w:val="Normal"/>
    <w:next w:val="TextBody"/>
    <w:uiPriority w:val="9"/>
    <w:unhideWhenUsed/>
    <w:qFormat/>
    <w:rsid w:val="00cc2101"/>
    <w:pPr>
      <w:keepNext w:val="true"/>
      <w:keepLines/>
      <w:spacing w:before="369" w:after="340"/>
      <w:outlineLvl w:val="3"/>
    </w:pPr>
    <w:rPr>
      <w:rFonts w:ascii="Garamond" w:hAnsi="Garamond" w:eastAsia="" w:cs="" w:cstheme="majorBidi" w:eastAsiaTheme="majorEastAsia"/>
      <w:b/>
      <w:bCs/>
    </w:rPr>
  </w:style>
  <w:style w:type="paragraph" w:styleId="Heading5">
    <w:name w:val="Heading 5"/>
    <w:basedOn w:val="Normal"/>
    <w:next w:val="TextBody"/>
    <w:uiPriority w:val="9"/>
    <w:unhideWhenUsed/>
    <w:qFormat/>
    <w:rsid w:val="00cc2101"/>
    <w:pPr>
      <w:keepNext w:val="true"/>
      <w:keepLines/>
      <w:spacing w:before="200" w:after="0"/>
      <w:outlineLvl w:val="4"/>
    </w:pPr>
    <w:rPr>
      <w:rFonts w:ascii="Garamond" w:hAnsi="Garamond" w:eastAsia="" w:cs="" w:cstheme="majorBidi" w:eastAsiaTheme="majorEastAsia"/>
      <w:iCs/>
    </w:rPr>
  </w:style>
  <w:style w:type="paragraph" w:styleId="Heading6">
    <w:name w:val="Heading 6"/>
    <w:basedOn w:val="Normal"/>
    <w:next w:val="TextBody"/>
    <w:uiPriority w:val="9"/>
    <w:unhideWhenUsed/>
    <w:qFormat/>
    <w:rsid w:val="00cc2101"/>
    <w:pPr>
      <w:keepNext w:val="true"/>
      <w:keepLines/>
      <w:spacing w:before="200" w:after="0"/>
      <w:outlineLvl w:val="5"/>
    </w:pPr>
    <w:rPr>
      <w:rFonts w:ascii="Garamond" w:hAnsi="Garamond" w:eastAsia="" w:cs="" w:cstheme="majorBidi" w:eastAsiaTheme="majorEastAsia"/>
    </w:rPr>
  </w:style>
  <w:style w:type="paragraph" w:styleId="Heading7">
    <w:name w:val="Heading 7"/>
    <w:basedOn w:val="Normal"/>
    <w:next w:val="TextBody"/>
    <w:uiPriority w:val="9"/>
    <w:unhideWhenUsed/>
    <w:qFormat/>
    <w:rsid w:val="00cc2101"/>
    <w:pPr>
      <w:keepNext w:val="true"/>
      <w:keepLines/>
      <w:spacing w:before="200" w:after="0"/>
      <w:outlineLvl w:val="6"/>
    </w:pPr>
    <w:rPr>
      <w:rFonts w:ascii="Garamond" w:hAnsi="Garamond" w:eastAsia="" w:cs="" w:cstheme="majorBidi" w:eastAsiaTheme="majorEastAsia"/>
    </w:rPr>
  </w:style>
  <w:style w:type="paragraph" w:styleId="Heading8">
    <w:name w:val="Heading 8"/>
    <w:basedOn w:val="Normal"/>
    <w:next w:val="TextBody"/>
    <w:uiPriority w:val="9"/>
    <w:unhideWhenUsed/>
    <w:qFormat/>
    <w:rsid w:val="00cc2101"/>
    <w:pPr>
      <w:keepNext w:val="true"/>
      <w:keepLines/>
      <w:spacing w:before="200" w:after="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Legenda"/>
    <w:qFormat/>
    <w:rPr/>
  </w:style>
  <w:style w:type="character" w:styleId="VerbatimChar" w:customStyle="1">
    <w:name w:val="Verbatim Char"/>
    <w:basedOn w:val="LegendaChar"/>
    <w:link w:val="SourceCode"/>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themeColor="accent1"/>
    </w:rPr>
  </w:style>
  <w:style w:type="character" w:styleId="CorpodetextoChar" w:customStyle="1">
    <w:name w:val="Corpo de texto Char"/>
    <w:basedOn w:val="DefaultParagraphFont"/>
    <w:link w:val="Corpodetexto"/>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TextodebaloChar" w:customStyle="1">
    <w:name w:val="Texto de balão Char"/>
    <w:basedOn w:val="DefaultParagraphFont"/>
    <w:link w:val="Textodebalo"/>
    <w:semiHidden/>
    <w:qFormat/>
    <w:rsid w:val="00493d2b"/>
    <w:rPr>
      <w:rFonts w:ascii="Tahoma" w:hAnsi="Tahoma" w:cs="Tahoma"/>
      <w:sz w:val="16"/>
      <w:szCs w:val="16"/>
    </w:rPr>
  </w:style>
  <w:style w:type="character" w:styleId="Annotationreference">
    <w:name w:val="annotation reference"/>
    <w:basedOn w:val="DefaultParagraphFont"/>
    <w:semiHidden/>
    <w:unhideWhenUsed/>
    <w:qFormat/>
    <w:rsid w:val="00493d2b"/>
    <w:rPr>
      <w:sz w:val="16"/>
      <w:szCs w:val="16"/>
    </w:rPr>
  </w:style>
  <w:style w:type="character" w:styleId="TextodecomentrioChar" w:customStyle="1">
    <w:name w:val="Texto de comentário Char"/>
    <w:basedOn w:val="DefaultParagraphFont"/>
    <w:link w:val="Textodecomentrio"/>
    <w:qFormat/>
    <w:rsid w:val="00493d2b"/>
    <w:rPr>
      <w:sz w:val="20"/>
      <w:szCs w:val="20"/>
    </w:rPr>
  </w:style>
  <w:style w:type="character" w:styleId="AssuntodocomentrioChar" w:customStyle="1">
    <w:name w:val="Assunto do comentário Char"/>
    <w:basedOn w:val="TextodecomentrioChar"/>
    <w:link w:val="Assuntodocomentrio"/>
    <w:semiHidden/>
    <w:qFormat/>
    <w:rsid w:val="00493d2b"/>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Corpodetexto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LegendaChar"/>
    <w:qFormat/>
    <w:pPr>
      <w:spacing w:before="0" w:after="120"/>
    </w:pPr>
    <w:rPr>
      <w:i/>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link w:val="VerbatimChar"/>
    <w:qFormat/>
    <w:pPr>
      <w:shd w:val="clear" w:color="auto" w:fill="F8F8F8"/>
    </w:pPr>
    <w:rPr/>
  </w:style>
  <w:style w:type="paragraph" w:styleId="BalloonText">
    <w:name w:val="Balloon Text"/>
    <w:basedOn w:val="Normal"/>
    <w:link w:val="TextodebaloChar"/>
    <w:semiHidden/>
    <w:unhideWhenUsed/>
    <w:qFormat/>
    <w:rsid w:val="00493d2b"/>
    <w:pPr>
      <w:spacing w:before="0" w:after="0"/>
    </w:pPr>
    <w:rPr>
      <w:rFonts w:ascii="Tahoma" w:hAnsi="Tahoma" w:cs="Tahoma"/>
      <w:sz w:val="16"/>
      <w:szCs w:val="16"/>
    </w:rPr>
  </w:style>
  <w:style w:type="paragraph" w:styleId="Annotationtext">
    <w:name w:val="annotation text"/>
    <w:basedOn w:val="Normal"/>
    <w:link w:val="TextodecomentrioChar"/>
    <w:unhideWhenUsed/>
    <w:qFormat/>
    <w:rsid w:val="00493d2b"/>
    <w:pPr/>
    <w:rPr>
      <w:sz w:val="20"/>
      <w:szCs w:val="20"/>
    </w:rPr>
  </w:style>
  <w:style w:type="paragraph" w:styleId="Annotationsubject">
    <w:name w:val="annotation subject"/>
    <w:basedOn w:val="Annotationtext"/>
    <w:next w:val="Annotationtext"/>
    <w:link w:val="AssuntodocomentrioChar"/>
    <w:semiHidden/>
    <w:unhideWhenUsed/>
    <w:qFormat/>
    <w:rsid w:val="00493d2b"/>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aSimples41">
    <w:name w:val="Tabela Simples 41"/>
    <w:basedOn w:val="Tabelanormal"/>
    <w:rsid w:val="00ba2ec8"/>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deGrade1Clara1">
    <w:name w:val="Tabela de Grade 1 Clara1"/>
    <w:basedOn w:val="Tabelanormal"/>
    <w:rsid w:val="00ba2ec8"/>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 w:type="table" w:customStyle="1" w:styleId="TabeladeGrade21">
    <w:name w:val="Tabela de Grade 21"/>
    <w:basedOn w:val="Tabelanormal"/>
    <w:rsid w:val="00ba2ec8"/>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000000" w:themeColor="text1" w:sz="12" w:space="0"/>
          <w:insideH w:val="nil"/>
          <w:insideV w:val="nil"/>
        </w:tcBorders>
        <w:shd w:val="clear" w:color="auto" w:fill="FFFFFF" w:themeFill="background1"/>
      </w:tcPr>
    </w:tblStylePr>
    <w:tblStylePr w:type="lastRow">
      <w:rPr>
        <w:b/>
        <w:bCs/>
      </w:rPr>
      <w:tblPr/>
      <w:tcPr>
        <w:tcBorders>
          <w:top w:val="double" w:color="000000"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implesTabela21">
    <w:name w:val="Simples Tabela 21"/>
    <w:basedOn w:val="Tabelanormal"/>
    <w:rsid w:val="00ba2ec8"/>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000000" w:themeColor="text1" w:sz="4" w:space="0"/>
        </w:tcBorders>
      </w:tcPr>
    </w:tblStylePr>
    <w:tblStylePr w:type="lastRow">
      <w:rPr>
        <w:b/>
        <w:bCs/>
      </w:rPr>
      <w:tblPr/>
      <w:tcPr>
        <w:tcBorders>
          <w:top w:val="single" w:color="000000" w:themeColor="text1" w:sz="4" w:space="0"/>
        </w:tcBorders>
      </w:tcPr>
    </w:tblStylePr>
    <w:tblStylePr w:type="firstCol">
      <w:rPr>
        <w:b/>
        <w:bCs/>
      </w:rPr>
      <w:tblPr/>
    </w:tblStylePr>
    <w:tblStylePr w:type="lastCol">
      <w:rPr>
        <w:b/>
        <w:bCs/>
      </w:rPr>
      <w:tbl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customStyle="1" w:styleId="SimplesTabela11">
    <w:name w:val="Simples Tabela 11"/>
    <w:basedOn w:val="Tabelanormal"/>
    <w:rsid w:val="0089359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Application>LibreOffice/7.1.1.2$Linux_X86_64 LibreOffice_project/10$Build-2</Application>
  <AppVersion>15.0000</AppVersion>
  <Pages>55</Pages>
  <Words>7122</Words>
  <Characters>39479</Characters>
  <CharactersWithSpaces>46391</CharactersWithSpaces>
  <Paragraphs>215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2021-12-07T23:17:00Z</dcterms:created>
  <dc:creator>Gisele</dc:creator>
  <dc:description/>
  <dc:language>en-US</dc:language>
  <cp:lastModifiedBy/>
  <dcterms:modified xsi:type="dcterms:W3CDTF">2021-12-13T20:52:16Z</dcterms:modified>
  <cp:revision>122</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12</vt:lpwstr>
  </property>
  <property fmtid="{D5CDD505-2E9C-101B-9397-08002B2CF9AE}" pid="8" name="date_year">
    <vt:lpwstr>2021</vt:lpwstr>
  </property>
  <property fmtid="{D5CDD505-2E9C-101B-9397-08002B2CF9AE}" pid="9" name="dedication">
    <vt:lpwstr>“O sol afundou mais um pouco. As sombras se alongaram, atravessando a caldeira de sal. Linhas de cores vibrantes espalharam-se sobre o horizonte do poente. A cor foi se transformando num dedo de trevas a experimentar a areia. As sombras cor de carvão se 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False</vt:lpwstr>
  </property>
  <property fmtid="{D5CDD505-2E9C-101B-9397-08002B2CF9AE}" pid="20" name="listoftables">
    <vt:lpwstr>False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