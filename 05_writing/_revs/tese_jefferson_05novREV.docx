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rPr/>
      </w:pPr>
      <w:r>
        <w:rPr/>
        <w:t>1.1</w:t>
        <w:tab/>
        <w:t>Introduction</w:t>
      </w:r>
    </w:p>
    <w:p>
      <w:pPr>
        <w:pStyle w:val="Compact"/>
        <w:numPr>
          <w:ilvl w:val="0"/>
          <w:numId w:val="2"/>
        </w:numPr>
        <w:rPr/>
      </w:pPr>
      <w:r>
        <w:rPr/>
        <w:t>Contexto:</w:t>
      </w:r>
    </w:p>
    <w:p>
      <w:pPr>
        <w:pStyle w:val="Compact"/>
        <w:numPr>
          <w:ilvl w:val="0"/>
          <w:numId w:val="2"/>
        </w:numPr>
        <w:rPr>
          <w:lang w:val="pt-BR"/>
        </w:rPr>
      </w:pPr>
      <w:r>
        <w:rPr>
          <w:lang w:val="pt-BR"/>
          <w:rPrChange w:id="0" w:author="gisele oda" w:date="2021-11-03T23:09:00Z"/>
        </w:rPr>
        <w:t>Síntese do conhecimento:O que se sabe sobe o tema central?</w:t>
      </w:r>
    </w:p>
    <w:p>
      <w:pPr>
        <w:pStyle w:val="Compact"/>
        <w:numPr>
          <w:ilvl w:val="0"/>
          <w:numId w:val="2"/>
        </w:numPr>
        <w:rPr>
          <w:lang w:val="pt-BR"/>
        </w:rPr>
      </w:pPr>
      <w:r>
        <w:rPr>
          <w:lang w:val="pt-BR"/>
          <w:rPrChange w:id="0" w:author="gisele oda" w:date="2021-11-03T23:09:00Z"/>
        </w:rPr>
        <w:t>Como a questão investigada se encaixa nesse contexto teórico?</w:t>
      </w:r>
    </w:p>
    <w:p>
      <w:pPr>
        <w:pStyle w:val="Compact"/>
        <w:numPr>
          <w:ilvl w:val="0"/>
          <w:numId w:val="2"/>
        </w:numPr>
        <w:rPr/>
      </w:pPr>
      <w:r>
        <w:rPr/>
        <w:t>Rever anotações</w:t>
      </w:r>
    </w:p>
    <w:p>
      <w:pPr>
        <w:pStyle w:val="Compact"/>
        <w:numPr>
          <w:ilvl w:val="0"/>
          <w:numId w:val="2"/>
        </w:numPr>
        <w:rPr>
          <w:lang w:val="pt-BR"/>
        </w:rPr>
      </w:pPr>
      <w:r>
        <w:rPr>
          <w:lang w:val="pt-BR"/>
          <w:rPrChange w:id="0" w:author="gisele oda" w:date="2021-11-03T23:09:00Z"/>
        </w:rPr>
        <w:t>objetivos: - tbm testar a necessidade de classificar para ritmicidade</w:t>
      </w:r>
    </w:p>
    <w:p>
      <w:pPr>
        <w:pStyle w:val="Heading2"/>
        <w:rPr/>
      </w:pPr>
      <w:bookmarkStart w:id="0" w:name="introduction"/>
      <w:bookmarkEnd w:id="0"/>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1" w:name="study-species"/>
      <w:bookmarkEnd w:id="1"/>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w:t>
      </w:r>
      <w:ins w:id="3" w:author="gisele oda" w:date="2021-11-03T23:09:00Z">
        <w:r>
          <w:rPr/>
          <w:t>n</w:t>
        </w:r>
      </w:ins>
      <w:r>
        <w:rPr/>
        <w:t xml:space="preserve"> area of approximately 75 m². Geographical information retrieved from ESRI satellites (Datum SIRGAS 2002 UTM 19s).</w:t>
      </w:r>
    </w:p>
    <w:p>
      <w:pPr>
        <w:pStyle w:val="Heading3"/>
        <w:rPr/>
      </w:pPr>
      <w:bookmarkStart w:id="2" w:name="study-site"/>
      <w:bookmarkEnd w:id="2"/>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w:t>
      </w:r>
      <w:del w:id="4" w:author="Unknown Author" w:date="2021-11-05T17:23:00Z">
        <w:r>
          <w:rPr/>
          <w:delText>The telemetry transmitter was used to maximize animal localization, thus avoiding the loss of the other devices.</w:delText>
        </w:r>
      </w:del>
      <w:r>
        <w:rPr/>
        <w:t xml:space="preserve">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3" w:name="animal-capture-and-handling"/>
      <w:bookmarkEnd w:id="3"/>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4" w:name="biologgers"/>
      <w:bookmarkEnd w:id="4"/>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analyse </w:t>
      </w:r>
      <w:ins w:id="5" w:author="Unknown Author" w:date="2021-11-05T17:28:00Z">
        <w:r>
          <w:rPr/>
          <w:t xml:space="preserve">patterns of surface emergence, </w:t>
        </w:r>
      </w:ins>
      <w:r>
        <w:rPr/>
        <w:t>the time tuco-tucos spend on the surface and to further classify VeDBA data points as above or below ground</w:t>
      </w:r>
      <w:del w:id="6" w:author="Unknown Author" w:date="2021-11-05T19:42:00Z">
        <w:r>
          <w:rPr/>
          <w:delText xml:space="preserve">. </w:delText>
        </w:r>
      </w:del>
      <w:ins w:id="7" w:author="Unknown Author" w:date="2021-11-05T19:42:00Z">
        <w:r>
          <w:rPr/>
          <w:t>.</w:t>
        </w:r>
      </w:ins>
      <w:ins w:id="8" w:author="Unknown Author" w:date="2021-11-05T19:35:00Z">
        <w:r>
          <w:rPr/>
          <w:t xml:space="preserve"> </w:t>
        </w:r>
      </w:ins>
      <w:ins w:id="9" w:author="Unknown Author" w:date="2021-11-05T19:42:00Z">
        <w:r>
          <w:rPr/>
          <w:t>W</w:t>
        </w:r>
      </w:ins>
      <w:ins w:id="10" w:author="Unknown Author" w:date="2021-11-05T17:28:00Z">
        <w:r>
          <w:rPr/>
          <w:t xml:space="preserve">e classified each 5-minutes data point as being above or </w:t>
        </w:r>
      </w:ins>
      <w:ins w:id="11" w:author="Unknown Author" w:date="2021-11-05T17:29:00Z">
        <w:r>
          <w:rPr/>
          <w:t>below groun</w:t>
        </w:r>
      </w:ins>
      <w:ins w:id="12" w:author="Unknown Author" w:date="2021-11-05T19:37:00Z">
        <w:r>
          <w:rPr/>
          <w:t>d using</w:t>
        </w:r>
      </w:ins>
      <w:del w:id="13" w:author="Unknown Author" w:date="2021-11-05T19:37:00Z">
        <w:r>
          <w:rPr/>
          <w:delText xml:space="preserve">The threshold for considering a data point as being aboveground was </w:delText>
        </w:r>
      </w:del>
      <w:ins w:id="14" w:author="Unknown Author" w:date="2021-11-05T19:37:00Z">
        <w:r>
          <w:rPr/>
          <w:t xml:space="preserve"> a </w:t>
        </w:r>
      </w:ins>
      <w:r>
        <w:rPr/>
        <w:t>2 lux</w:t>
      </w:r>
      <w:ins w:id="15" w:author="Unknown Author" w:date="2021-11-05T19:41:00Z">
        <w:r>
          <w:rPr/>
          <w:t xml:space="preserve"> threshold</w:t>
        </w:r>
      </w:ins>
      <w:del w:id="16" w:author="Unknown Author" w:date="2021-11-05T19:42:00Z">
        <w:r>
          <w:rPr/>
          <w:delText>, consistent with what has been done in</w:delText>
        </w:r>
      </w:del>
      <w:r>
        <w:rPr/>
        <w:t xml:space="preserve"> </w:t>
      </w:r>
      <w:ins w:id="17" w:author="Unknown Author" w:date="2021-11-05T19:42:00Z">
        <w:r>
          <w:rPr/>
          <w:t>(</w:t>
        </w:r>
      </w:ins>
      <w:hyperlink w:anchor="ref-jannetti2019">
        <w:r>
          <w:rPr>
            <w:rStyle w:val="InternetLink"/>
          </w:rPr>
          <w:t>Jannetti et al.</w:t>
        </w:r>
      </w:hyperlink>
      <w:r>
        <w:rPr/>
        <w:t xml:space="preserve"> </w:t>
      </w:r>
      <w:del w:id="18" w:author="Unknown Author" w:date="2021-11-05T19:42:00Z">
        <w:r>
          <w:rPr/>
          <w:delText>(</w:delText>
        </w:r>
      </w:del>
      <w:hyperlink w:anchor="ref-jannetti2019">
        <w:r>
          <w:rPr>
            <w:rStyle w:val="InternetLink"/>
          </w:rPr>
          <w:t>2019</w:t>
        </w:r>
      </w:hyperlink>
      <w:del w:id="19" w:author="Unknown Author" w:date="2021-11-05T19:42:00Z">
        <w:r>
          <w:rPr>
            <w:rStyle w:val="InternetLink"/>
          </w:rPr>
          <w:delText>)</w:delText>
        </w:r>
      </w:del>
      <w:ins w:id="20" w:author="Unknown Author" w:date="2021-11-05T19:42:00Z">
        <w:r>
          <w:rPr/>
          <w:t>)</w:t>
        </w:r>
      </w:ins>
      <w:del w:id="21" w:author="Unknown Author" w:date="2021-11-05T19:42:00Z">
        <w:r>
          <w:rPr/>
          <w:delText>.</w:delText>
        </w:r>
      </w:del>
      <w:ins w:id="22" w:author="Unknown Author" w:date="2021-11-05T19:42:00Z">
        <w:r>
          <w:rPr/>
          <w:t>.</w:t>
        </w:r>
      </w:ins>
      <w:r>
        <w:rPr/>
        <w:t xml:space="preserve"> </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w:t>
      </w:r>
      <w:ins w:id="23" w:author="Unknown Author" w:date="2021-11-05T19:44:00Z">
        <w:r>
          <w:rPr/>
          <w:t>s</w:t>
        </w:r>
      </w:ins>
      <w:r>
        <w:rPr/>
        <w:t>.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5" w:name="data-processing"/>
      <w:bookmarkEnd w:id="5"/>
      <w:r>
        <w:rPr/>
        <w:t>1.2.6</w:t>
        <w:tab/>
        <w:t>Time on Surface &amp; General Activity</w:t>
      </w:r>
    </w:p>
    <w:p>
      <w:pPr>
        <w:pStyle w:val="FirstParagraph"/>
        <w:rPr/>
      </w:pPr>
      <w:ins w:id="24" w:author="Unknown Author" w:date="2021-11-05T17:27:00Z">
        <w:r>
          <w:rPr/>
          <w:t xml:space="preserve">Visualization of the daily temporal pattern of surface emergences was done using the 5-minute aboveground data (see Data Processing).   </w:t>
        </w:r>
      </w:ins>
      <w:ins w:id="25" w:author="Unknown Author" w:date="2021-11-05T17:27:00Z">
        <w:r>
          <w:rPr/>
          <w:t>D</w:t>
        </w:r>
      </w:ins>
      <w:ins w:id="26" w:author="Unknown Author" w:date="2021-11-05T17:27:00Z">
        <w:r>
          <w:rPr/>
          <w:t xml:space="preserve">atapoints classified as aboveground </w:t>
        </w:r>
      </w:ins>
      <w:ins w:id="27" w:author="Unknown Author" w:date="2021-11-05T17:27:00Z">
        <w:r>
          <w:rPr/>
          <w:t xml:space="preserve">were treated as presence/absence and used </w:t>
        </w:r>
      </w:ins>
      <w:ins w:id="28" w:author="Unknown Author" w:date="2021-11-05T17:27:00Z">
        <w:r>
          <w:rPr/>
          <w:t>to generate a density histogram with a smoothed kernel density estimate. These visualizations were done individually, for each the animal’s data, and also for the population level, using the pooled data from all animals of a given month of the year.</w:t>
        </w:r>
      </w:ins>
      <w:commentRangeStart w:id="1"/>
      <w:r>
        <w:rPr/>
        <w:commentReference w:id="0"/>
      </w:r>
      <w:r>
        <w:rPr/>
      </w:r>
      <w:ins w:id="29" w:author="Unknown Author" w:date="2021-11-08T11:43:58Z">
        <w:commentRangeEnd w:id="1"/>
        <w:r>
          <w:commentReference w:id="1"/>
        </w:r>
        <w:r>
          <w:rPr/>
          <w:commentReference w:id="2"/>
        </w:r>
      </w:ins>
    </w:p>
    <w:p>
      <w:pPr>
        <w:pStyle w:val="FirstParagraph"/>
        <w:rPr/>
      </w:pPr>
      <w:r>
        <w:rPr/>
        <w:t xml:space="preserve">Time on surface was calculated </w:t>
      </w:r>
      <w:ins w:id="30" w:author="Unknown Author" w:date="2021-11-05T18:44:00Z">
        <w:r>
          <w:rPr/>
          <w:t>presuming that each 5-minute data point classified as aboveground was spent entirely outside the animal’s burrow.</w:t>
        </w:r>
      </w:ins>
      <w:ins w:id="31" w:author="Unknown Author" w:date="2021-11-05T18:45:00Z">
        <w:r>
          <w:rPr/>
          <w:t xml:space="preserve"> </w:t>
        </w:r>
      </w:ins>
      <w:ins w:id="32" w:author="Unknown Author" w:date="2021-11-05T19:45:00Z">
        <w:r>
          <w:rPr/>
          <w:t>Accordingly, w</w:t>
        </w:r>
      </w:ins>
      <w:ins w:id="33" w:author="Unknown Author" w:date="2021-11-05T19:23:00Z">
        <w:r>
          <w:rPr/>
          <w:t>e deduced the daily time on surface by summing the number of aboveground data points</w:t>
        </w:r>
      </w:ins>
      <w:ins w:id="34" w:author="gisele oda" w:date="2021-11-07T10:02:00Z">
        <w:r>
          <w:rPr/>
          <w:t xml:space="preserve"> and multip</w:t>
        </w:r>
      </w:ins>
      <w:ins w:id="35" w:author="gisele oda" w:date="2021-11-07T10:03:00Z">
        <w:r>
          <w:rPr/>
          <w:t>lying by 5 minutes</w:t>
        </w:r>
      </w:ins>
      <w:ins w:id="36" w:author="Unknown Author" w:date="2021-11-05T19:13:00Z">
        <w:r>
          <w:rPr/>
          <w:t>.</w:t>
        </w:r>
      </w:ins>
      <w:ins w:id="37" w:author="Unknown Author" w:date="2021-11-05T19:16:00Z">
        <w:r>
          <w:rPr/>
          <w:t xml:space="preserve"> </w:t>
        </w:r>
      </w:ins>
      <w:ins w:id="38" w:author="Unknown Author" w:date="2021-11-08T11:36:25Z">
        <w:r>
          <w:rPr/>
          <w:t xml:space="preserve">Using </w:t>
        </w:r>
      </w:ins>
      <w:ins w:id="39" w:author="Unknown Author" w:date="2021-11-08T11:36:25Z">
        <w:r>
          <w:rPr/>
          <w:t>these values we also</w:t>
        </w:r>
      </w:ins>
      <w:ins w:id="40" w:author="Unknown Author" w:date="2021-11-05T19:28:00Z">
        <w:r>
          <w:rPr/>
          <w:t xml:space="preserve"> calculated the</w:t>
        </w:r>
      </w:ins>
      <w:del w:id="41" w:author="Unknown Author" w:date="2021-11-08T11:37:01Z">
        <w:r>
          <w:rPr/>
          <w:delText>daily</w:delText>
        </w:r>
      </w:del>
      <w:ins w:id="42" w:author="gisele oda" w:date="2021-11-07T10:10:00Z">
        <w:r>
          <w:rPr/>
          <w:t xml:space="preserve"> </w:t>
        </w:r>
      </w:ins>
      <w:ins w:id="43" w:author="Unknown Author" w:date="2021-11-05T19:28:00Z">
        <w:r>
          <w:rPr/>
          <w:t>percentage of time on surface in relation to the day</w:t>
        </w:r>
      </w:ins>
      <w:del w:id="44" w:author="gisele oda" w:date="2021-11-07T10:03:00Z">
        <w:r>
          <w:rPr/>
          <w:delText xml:space="preserve"> </w:delText>
        </w:r>
      </w:del>
      <w:ins w:id="45" w:author="Unknown Author" w:date="2021-11-08T11:37:17Z">
        <w:r>
          <w:rPr/>
          <w:t xml:space="preserve"> </w:t>
        </w:r>
      </w:ins>
      <w:ins w:id="46" w:author="Unknown Author" w:date="2021-11-05T19:28:00Z">
        <w:r>
          <w:rPr/>
          <w:t xml:space="preserve">length. </w:t>
        </w:r>
      </w:ins>
      <w:ins w:id="47" w:author="Unknown Author" w:date="2021-11-08T11:37:23Z">
        <w:r>
          <w:rPr/>
          <w:t xml:space="preserve">Finally, we </w:t>
        </w:r>
      </w:ins>
      <w:ins w:id="48" w:author="Unknown Author" w:date="2021-11-05T19:19:00Z">
        <w:r>
          <w:rPr/>
          <w:t>calculated each animal’s</w:t>
        </w:r>
      </w:ins>
      <w:ins w:id="49" w:author="Unknown Author" w:date="2021-11-05T19:30:00Z">
        <w:r>
          <w:rPr/>
          <w:t xml:space="preserve"> </w:t>
        </w:r>
      </w:ins>
      <w:ins w:id="50" w:author="gisele oda" w:date="2021-11-07T10:37:00Z">
        <w:commentRangeStart w:id="3"/>
        <w:r>
          <w:rPr/>
          <w:t xml:space="preserve">mean daily </w:t>
        </w:r>
      </w:ins>
      <w:r>
        <w:rPr/>
      </w:r>
      <w:ins w:id="51" w:author="Unknown Author" w:date="2021-11-05T19:30:00Z">
        <w:commentRangeEnd w:id="3"/>
        <w:r>
          <w:commentReference w:id="3"/>
        </w:r>
        <w:r>
          <w:rPr/>
          <w:t>time on surfac</w:t>
        </w:r>
      </w:ins>
      <w:ins w:id="52" w:author="Unknown Author" w:date="2021-11-08T15:27:24Z">
        <w:r>
          <w:rPr/>
          <w:t>e</w:t>
        </w:r>
      </w:ins>
      <w:del w:id="53" w:author="Unknown Author" w:date="2021-11-05T19:26:00Z">
        <w:r>
          <w:rPr/>
          <w:delText>.</w:delText>
        </w:r>
      </w:del>
      <w:del w:id="54" w:author="Unknown Author" w:date="2021-11-05T17:27:00Z">
        <w:r>
          <w:rPr/>
          <w:delText>Visualization</w:delText>
        </w:r>
      </w:del>
      <w:ins w:id="55" w:author="Unknown Author" w:date="2021-11-08T15:27:22Z">
        <w:r>
          <w:rPr/>
          <w:t xml:space="preserve"> </w:t>
        </w:r>
      </w:ins>
      <w:ins w:id="56" w:author="Unknown Author" w:date="2021-11-08T15:27:22Z">
        <w:r>
          <w:rPr/>
          <w:t xml:space="preserve">and mean daily percentage of surface time in relation to day length </w:t>
        </w:r>
      </w:ins>
      <w:r>
        <w:rPr/>
        <w:commentReference w:id="4"/>
      </w:r>
      <w:ins w:id="57" w:author="Unknown Author" w:date="2021-11-08T10:52:29Z">
        <w:r>
          <w:rPr/>
          <w:commentReference w:id="5"/>
        </w:r>
      </w:ins>
      <w:del w:id="58" w:author="Unknown Author" w:date="2021-11-05T17:27:00Z">
        <w:r>
          <w:rPr/>
          <w:delText xml:space="preserve"> of the</w:delText>
        </w:r>
      </w:del>
      <w:r>
        <w:rPr/>
        <w:commentReference w:id="6"/>
      </w:r>
      <w:ins w:id="59" w:author="Unknown Author" w:date="2021-11-08T11:39:29Z">
        <w:r>
          <w:rPr/>
          <w:commentReference w:id="7"/>
        </w:r>
      </w:ins>
      <w:del w:id="60" w:author="Unknown Author" w:date="2021-11-05T17:27:00Z">
        <w:r>
          <w:rPr/>
          <w:delText xml:space="preserve"> daily temporal pattern of surface emergences was done using histograms and kernel density functions</w:delText>
        </w:r>
      </w:del>
      <w:del w:id="61" w:author="Unknown Author" w:date="2021-11-05T19:26:00Z">
        <w:r>
          <w:rPr/>
          <w:delText xml:space="preserve">. We calculated each tuco-tuco’s mean daily time on surface and the mean percentage of time on surface in relation to daylength. </w:delText>
        </w:r>
      </w:del>
      <w:del w:id="62" w:author="Unknown Author" w:date="2021-11-05T19:25:00Z">
        <w:r>
          <w:rPr/>
          <w:delText>summing the surface emergence time for each day</w:delText>
        </w:r>
      </w:del>
    </w:p>
    <w:p>
      <w:pPr>
        <w:pStyle w:val="TextBody"/>
        <w:rPr/>
      </w:pPr>
      <w:r>
        <w:rPr/>
        <w:t>General activity was analyzed using the calculated VeDBA (see Data Processing). We calculated each animal’s mean daily VeDBA and mean daytime VeDBA. Temporal patterns in general activity was visualized by the mean hourly VeDBA.</w:t>
      </w:r>
    </w:p>
    <w:p>
      <w:pPr>
        <w:pStyle w:val="Heading3"/>
        <w:rPr/>
      </w:pPr>
      <w:bookmarkStart w:id="6" w:name="time-on-surface-general-activity"/>
      <w:bookmarkEnd w:id="6"/>
      <w:r>
        <w:rPr/>
        <w:t>1.2.7</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3"/>
        <w:rPr/>
      </w:pPr>
      <w:bookmarkStart w:id="7" w:name="hidden-markov-models"/>
      <w:bookmarkEnd w:id="7"/>
      <w:r>
        <w:rPr/>
        <w:t>1.2.8</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8" w:name="Xdb6b397daf2ee291d713b2ff7b5fbb4ce7f1bb6"/>
      <w:bookmarkEnd w:id="8"/>
      <w:r>
        <w:rPr/>
        <w:t>1.2.9</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den>
              </m:f>
            </m:den>
          </m:f>
        </m:oMath>
      </m:oMathPara>
    </w:p>
    <w:p>
      <w:pPr>
        <w:pStyle w:val="Heading3"/>
        <w:rPr/>
      </w:pPr>
      <w:bookmarkStart w:id="9" w:name="diurnality-index"/>
      <w:bookmarkEnd w:id="9"/>
      <w:r>
        <w:rPr/>
        <w:t>1.2.10</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10" w:name="X8bda55b0a4c18ba520623e5621099ffce169511"/>
      <w:bookmarkEnd w:id="10"/>
      <w:r>
        <w:rPr/>
        <w:t>1.2.11</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r>
        <w:br w:type="page"/>
      </w:r>
    </w:p>
    <w:p>
      <w:pPr>
        <w:pStyle w:val="Heading2"/>
        <w:rPr/>
      </w:pPr>
      <w:bookmarkStart w:id="11" w:name="statistical-analysis"/>
      <w:bookmarkStart w:id="12" w:name="methods"/>
      <w:bookmarkEnd w:id="11"/>
      <w:bookmarkEnd w:id="12"/>
      <w:r>
        <w:rPr/>
        <w:t>1.3</w:t>
        <w:tab/>
        <w:t>Results</w:t>
      </w:r>
    </w:p>
    <w:p>
      <w:pPr>
        <w:pStyle w:val="FirstParagraph"/>
        <w:rPr/>
      </w:pPr>
      <w:r>
        <w:rPr/>
        <w:t xml:space="preserve">We captured and deployed collars to 20 females and 10 males. We were able to recapture 24 tuco-tucos and recover 21 collars (Table </w:t>
      </w:r>
      <w:ins w:id="63" w:author="Unknown Author" w:date="2021-11-05T17:26:00Z">
        <w:r>
          <w:rPr/>
          <w:t>1</w:t>
        </w:r>
      </w:ins>
      <w:del w:id="64" w:author="Unknown Author" w:date="2021-11-05T17:26:00Z">
        <w:r>
          <w:rPr/>
          <w:delText>??</w:delText>
        </w:r>
      </w:del>
      <w:ins w:id="65" w:author="Unknown Author" w:date="2021-11-05T17:26:00Z">
        <w:r>
          <w:rPr/>
          <w:t>.1</w:t>
        </w:r>
      </w:ins>
      <w:r>
        <w:rPr/>
        <w:t>). One collar was found malfunctioning because one animal got predated. T</w:t>
      </w:r>
      <w:ins w:id="66" w:author="gisele oda" w:date="2021-11-05T14:01:00Z">
        <w:r>
          <w:rPr/>
          <w:t>wo tuco-tu</w:t>
        </w:r>
      </w:ins>
      <w:ins w:id="67" w:author="gisele oda" w:date="2021-11-05T14:02:00Z">
        <w:r>
          <w:rPr/>
          <w:t>cos lost their collars</w:t>
        </w:r>
      </w:ins>
      <w:del w:id="68" w:author="gisele oda" w:date="2021-11-05T14:02:00Z">
        <w:r>
          <w:rPr/>
          <w:delText>he other two lost collars fell or were taken out of the tuco-tuco’s neck</w:delText>
        </w:r>
      </w:del>
      <w:r>
        <w:rPr/>
        <w:t xml:space="preserve"> between the time of capture and recapture. </w:t>
      </w:r>
      <w:del w:id="69" w:author="Unknown Author" w:date="2021-11-05T17:24:00Z">
        <w:r>
          <w:rPr/>
          <w:delText>W</w:delText>
        </w:r>
      </w:del>
      <w:del w:id="70" w:author="Unknown Author" w:date="2021-11-05T17:23:00Z">
        <w:r>
          <w:rPr/>
          <w:delText>hile a</w:delText>
        </w:r>
      </w:del>
      <w:del w:id="71" w:author="gisele oda" w:date="2021-11-05T14:03:00Z">
        <w:r>
          <w:rPr/>
          <w:delText>A</w:delText>
        </w:r>
      </w:del>
      <w:ins w:id="72" w:author="Unknown Author" w:date="2021-11-05T17:24:00Z">
        <w:r>
          <w:rPr/>
          <w:t>A</w:t>
        </w:r>
      </w:ins>
      <w:r>
        <w:rPr/>
        <w:t xml:space="preserve">ll 21 </w:t>
      </w:r>
      <w:ins w:id="73" w:author="gisele oda" w:date="2021-11-05T14:04:00Z">
        <w:r>
          <w:rPr/>
          <w:t xml:space="preserve">recovered collars </w:t>
        </w:r>
      </w:ins>
      <w:del w:id="74" w:author="gisele oda" w:date="2021-11-05T14:04:00Z">
        <w:r>
          <w:rPr/>
          <w:delText>animals that were recaptured received a collar</w:delText>
        </w:r>
      </w:del>
      <w:del w:id="75" w:author="Unknown Author" w:date="2021-11-08T10:59:34Z">
        <w:r>
          <w:rPr/>
          <w:delText xml:space="preserve"> </w:delText>
        </w:r>
      </w:del>
      <w:r>
        <w:rPr/>
        <w:t>contain</w:t>
      </w:r>
      <w:ins w:id="76" w:author="gisele oda" w:date="2021-11-05T14:04:00Z">
        <w:r>
          <w:rPr/>
          <w:t>ed</w:t>
        </w:r>
      </w:ins>
      <w:del w:id="77" w:author="gisele oda" w:date="2021-11-05T14:04:00Z">
        <w:r>
          <w:rPr/>
          <w:delText>ing</w:delText>
        </w:r>
      </w:del>
      <w:r>
        <w:rPr/>
        <w:t xml:space="preserve"> an accelerometer</w:t>
      </w:r>
      <w:ins w:id="78" w:author="Unknown Author" w:date="2021-11-05T17:24:00Z">
        <w:r>
          <w:rPr/>
          <w:t xml:space="preserve"> but</w:t>
        </w:r>
      </w:ins>
      <w:del w:id="79" w:author="Unknown Author" w:date="2021-11-05T17:24:00Z">
        <w:r>
          <w:rPr/>
          <w:delText>,</w:delText>
        </w:r>
      </w:del>
      <w:del w:id="80" w:author="gisele oda" w:date="2021-11-05T14:04:00Z">
        <w:r>
          <w:rPr/>
          <w:delText>. However,</w:delText>
        </w:r>
      </w:del>
      <w:del w:id="81" w:author="Unknown Author" w:date="2021-11-05T17:24:00Z">
        <w:r>
          <w:rPr/>
          <w:delText xml:space="preserve"> </w:delText>
        </w:r>
      </w:del>
      <w:ins w:id="82" w:author="Unknown Author" w:date="2021-11-05T17:24:00Z">
        <w:r>
          <w:rPr/>
          <w:t xml:space="preserve"> </w:t>
        </w:r>
      </w:ins>
      <w:r>
        <w:rPr/>
        <w:t xml:space="preserve">only 13 </w:t>
      </w:r>
      <w:ins w:id="83" w:author="gisele oda" w:date="2021-11-05T14:05:00Z">
        <w:r>
          <w:rPr/>
          <w:t>had</w:t>
        </w:r>
      </w:ins>
      <w:del w:id="84" w:author="gisele oda" w:date="2021-11-05T14:05:00Z">
        <w:r>
          <w:rPr/>
          <w:delText>also received</w:delText>
        </w:r>
      </w:del>
      <w:r>
        <w:rPr/>
        <w:t xml:space="preserve"> a lightlogger (Table </w:t>
      </w:r>
      <w:ins w:id="85" w:author="Unknown Author" w:date="2021-11-05T17:26:00Z">
        <w:r>
          <w:rPr/>
          <w:t>1</w:t>
        </w:r>
      </w:ins>
      <w:del w:id="86" w:author="Unknown Author" w:date="2021-11-05T17:26:00Z">
        <w:r>
          <w:rPr/>
          <w:delText>??</w:delText>
        </w:r>
      </w:del>
      <w:ins w:id="87" w:author="Unknown Author" w:date="2021-11-05T17:26:00Z">
        <w:r>
          <w:rPr/>
          <w:t>.1</w:t>
        </w:r>
      </w:ins>
      <w:r>
        <w:rPr/>
        <w:t>). In</w:t>
      </w:r>
      <w:ins w:id="88" w:author="gisele oda" w:date="2021-11-05T14:05:00Z">
        <w:r>
          <w:rPr/>
          <w:t xml:space="preserve"> </w:t>
        </w:r>
      </w:ins>
      <w:del w:id="89" w:author="Unknown Author" w:date="2021-11-05T17:26:00Z">
        <w:r>
          <w:rPr/>
          <w:delText>this sense</w:delText>
        </w:r>
      </w:del>
      <w:del w:id="90" w:author="gisele oda" w:date="2021-11-05T14:05:00Z">
        <w:r>
          <w:rPr/>
          <w:delText xml:space="preserve"> total</w:delText>
        </w:r>
      </w:del>
      <w:ins w:id="91" w:author="Unknown Author" w:date="2021-11-05T17:26:00Z">
        <w:r>
          <w:rPr/>
          <w:t>total</w:t>
        </w:r>
      </w:ins>
      <w:r>
        <w:rPr/>
        <w:t>, we have 13 complete</w:t>
      </w:r>
      <w:ins w:id="92" w:author="gisele oda" w:date="2021-11-05T14:05:00Z">
        <w:r>
          <w:rPr/>
          <w:t xml:space="preserve"> acceleration and light exposure</w:t>
        </w:r>
      </w:ins>
      <w:r>
        <w:rPr/>
        <w:t xml:space="preserve"> datasets</w:t>
      </w:r>
      <w:del w:id="93" w:author="Unknown Author" w:date="2021-11-05T17:27:00Z">
        <w:r>
          <w:rPr/>
          <w:delText>,</w:delText>
        </w:r>
      </w:del>
      <w:del w:id="94" w:author="Unknown Author" w:date="2021-11-05T17:26:00Z">
        <w:r>
          <w:rPr/>
          <w:delText xml:space="preserve"> </w:delText>
        </w:r>
      </w:del>
      <w:del w:id="95" w:author="gisele oda" w:date="2021-11-05T14:05:00Z">
        <w:r>
          <w:rPr/>
          <w:delText>with acceleration and light exposure data</w:delText>
        </w:r>
      </w:del>
      <w:del w:id="96" w:author="Unknown Author" w:date="2021-11-05T17:26:00Z">
        <w:r>
          <w:rPr/>
          <w:delText>,</w:delText>
        </w:r>
      </w:del>
      <w:r>
        <w:rPr/>
        <w:t xml:space="preserve"> and 8 datasets with acceleration only.</w:t>
      </w:r>
    </w:p>
    <w:p>
      <w:pPr>
        <w:pStyle w:val="TextBody"/>
        <w:ind w:hanging="0"/>
        <w:rPr/>
      </w:pPr>
      <w:commentRangeStart w:id="8"/>
      <w:commentRangeStart w:id="9"/>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241363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2413635"/>
                    </a:xfrm>
                    <a:prstGeom prst="rect">
                      <a:avLst/>
                    </a:prstGeom>
                  </pic:spPr>
                </pic:pic>
              </a:graphicData>
            </a:graphic>
          </wp:anchor>
        </w:drawing>
      </w:r>
      <w:r>
        <w:rPr/>
      </w:r>
      <w:commentRangeEnd w:id="9"/>
      <w:r>
        <w:commentReference w:id="9"/>
      </w:r>
      <w:r>
        <w:rPr/>
      </w:r>
      <w:ins w:id="97" w:author="Unknown Author" w:date="2021-11-08T10:57:20Z">
        <w:commentRangeEnd w:id="8"/>
        <w:r>
          <w:commentReference w:id="8"/>
        </w:r>
        <w:r>
          <w:rPr/>
          <w:commentReference w:id="10"/>
        </w:r>
      </w:ins>
    </w:p>
    <w:p>
      <w:pPr>
        <w:pStyle w:val="Heading3"/>
        <w:rPr/>
      </w:pPr>
      <w:r>
        <w:rPr/>
        <w:t>1.3.1</w:t>
        <w:tab/>
        <w:t>Time On Surface</w:t>
      </w:r>
    </w:p>
    <w:p>
      <w:pPr>
        <w:pStyle w:val="FirstParagraph"/>
        <w:rPr/>
      </w:pPr>
      <w:r>
        <w:rPr/>
        <w:t>Time on surface, measured by light exposure, shows a changing temporal pattern along the year. In July, the peak of surface emergences is concentrated in the middle of the day. In other seasons the peak of surface emergences is bimodal, with a higher peak in the first hours of daylight and a smaller peak at the end of daylight (Fig. 1.4A).</w:t>
      </w:r>
    </w:p>
    <w:p>
      <w:pPr>
        <w:pStyle w:val="TextBody"/>
        <w:rPr/>
      </w:pPr>
      <w:ins w:id="98" w:author="gisele oda" w:date="2021-11-07T10:58:00Z">
        <w:r>
          <w:rPr/>
          <w:t>Independently of</w:t>
        </w:r>
      </w:ins>
      <w:del w:id="99" w:author="gisele oda" w:date="2021-11-07T10:58:00Z">
        <w:r>
          <w:rPr/>
          <w:delText>Differently from</w:delText>
        </w:r>
      </w:del>
      <w:ins w:id="100" w:author="Unknown Author" w:date="2021-11-05T19:47:00Z">
        <w:r>
          <w:rPr/>
          <w:t xml:space="preserve"> the </w:t>
        </w:r>
      </w:ins>
      <w:ins w:id="101" w:author="gisele oda" w:date="2021-11-07T10:58:00Z">
        <w:r>
          <w:rPr/>
          <w:t xml:space="preserve">temporal </w:t>
        </w:r>
      </w:ins>
      <w:ins w:id="102" w:author="Unknown Author" w:date="2021-11-05T19:47:00Z">
        <w:r>
          <w:rPr/>
          <w:t>p</w:t>
        </w:r>
      </w:ins>
      <w:ins w:id="103" w:author="Unknown Author" w:date="2021-11-05T19:48:00Z">
        <w:r>
          <w:rPr/>
          <w:t>atterns of surface emergence</w:t>
        </w:r>
      </w:ins>
      <w:ins w:id="104" w:author="gisele oda" w:date="2021-11-07T10:57:00Z">
        <w:r>
          <w:rPr/>
          <w:t>,</w:t>
        </w:r>
      </w:ins>
      <w:ins w:id="105" w:author="Unknown Author" w:date="2021-11-05T19:48:00Z">
        <w:r>
          <w:rPr/>
          <w:t xml:space="preserve"> </w:t>
        </w:r>
      </w:ins>
      <w:del w:id="106" w:author="Unknown Author" w:date="2021-11-08T11:01:45Z">
        <w:r>
          <w:rPr/>
          <w:delText>total</w:delText>
        </w:r>
      </w:del>
      <w:ins w:id="107" w:author="Unknown Author" w:date="2021-11-08T11:01:45Z">
        <w:r>
          <w:rPr/>
          <w:t>mean</w:t>
        </w:r>
      </w:ins>
      <w:ins w:id="108" w:author="gisele oda" w:date="2021-11-07T10:58:00Z">
        <w:r>
          <w:rPr/>
          <w:t xml:space="preserve"> daily </w:t>
        </w:r>
      </w:ins>
      <w:ins w:id="109" w:author="Unknown Author" w:date="2021-11-05T19:48:00Z">
        <w:r>
          <w:rPr/>
          <w:t xml:space="preserve">time on surface shows no significant annual changes (ANOVA, p &gt; 0.05). </w:t>
        </w:r>
      </w:ins>
      <w:ins w:id="110" w:author="Unknown Author" w:date="2021-11-05T19:48:00Z">
        <w:r>
          <w:rPr/>
          <w:t xml:space="preserve">In general </w:t>
        </w:r>
      </w:ins>
      <w:ins w:id="111" w:author="Unknown Author" w:date="2021-11-05T19:48:00Z">
        <w:r>
          <w:rPr/>
          <w:t>t</w:t>
        </w:r>
      </w:ins>
      <w:del w:id="112" w:author="Unknown Author" w:date="2021-11-05T19:48:00Z">
        <w:r>
          <w:rPr/>
          <w:delText>T</w:delText>
        </w:r>
      </w:del>
      <w:r>
        <w:rPr/>
        <w:t xml:space="preserve">uco-tucos spent </w:t>
      </w:r>
      <w:ins w:id="113" w:author="Unknown Author" w:date="2021-11-05T19:49:00Z">
        <w:r>
          <w:rPr/>
          <w:t>a</w:t>
        </w:r>
      </w:ins>
      <w:del w:id="114" w:author="Unknown Author" w:date="2021-11-05T19:49:00Z">
        <w:r>
          <w:rPr/>
          <w:delText xml:space="preserve">an overall </w:delText>
        </w:r>
      </w:del>
      <w:ins w:id="115" w:author="Unknown Author" w:date="2021-11-08T11:01:52Z">
        <w:r>
          <w:rPr/>
          <w:t xml:space="preserve"> </w:t>
        </w:r>
      </w:ins>
      <w:ins w:id="116" w:author="Unknown Author" w:date="2021-11-08T11:01:52Z">
        <w:r>
          <w:rPr/>
          <w:t>overall</w:t>
        </w:r>
      </w:ins>
      <w:ins w:id="117" w:author="Unknown Author" w:date="2021-11-05T19:49:00Z">
        <w:r>
          <w:rPr/>
          <w:t xml:space="preserve"> </w:t>
        </w:r>
      </w:ins>
      <w:r>
        <w:rPr/>
        <w:t xml:space="preserve">mean and standard deviation </w:t>
      </w:r>
      <w:commentRangeStart w:id="11"/>
      <w:r>
        <w:rPr/>
        <w:t xml:space="preserve">of 71.98 ± 29.21 </w:t>
      </w:r>
      <w:r>
        <w:rPr/>
      </w:r>
      <w:commentRangeStart w:id="13"/>
      <w:commentRangeStart w:id="14"/>
      <w:commentRangeEnd w:id="11"/>
      <w:r>
        <w:commentReference w:id="11"/>
      </w:r>
      <w:r>
        <w:rPr/>
        <w:commentReference w:id="12"/>
      </w:r>
      <w:r>
        <w:rPr/>
      </w:r>
      <w:commentRangeEnd w:id="14"/>
      <w:r>
        <w:commentReference w:id="14"/>
      </w:r>
      <w:r>
        <w:rPr/>
      </w:r>
      <w:ins w:id="118" w:author="Unknown Author" w:date="2021-11-08T12:46:44Z">
        <w:commentRangeEnd w:id="13"/>
        <w:r>
          <w:commentReference w:id="13"/>
        </w:r>
        <w:r>
          <w:rPr/>
          <w:commentReference w:id="15"/>
        </w:r>
      </w:ins>
      <w:r>
        <w:rPr/>
        <w:t xml:space="preserve">minutes of the day on the surface. </w:t>
      </w:r>
      <w:ins w:id="119" w:author="Unknown Author" w:date="2021-11-05T19:50:00Z">
        <w:r>
          <w:rPr/>
          <w:t xml:space="preserve">The </w:t>
        </w:r>
      </w:ins>
      <w:ins w:id="120" w:author="gisele oda" w:date="2021-11-07T10:59:00Z">
        <w:r>
          <w:rPr/>
          <w:t xml:space="preserve">daily </w:t>
        </w:r>
      </w:ins>
      <w:ins w:id="121" w:author="Unknown Author" w:date="2021-11-05T19:50:00Z">
        <w:r>
          <w:rPr/>
          <w:t xml:space="preserve">percentage of the time on surface in relation to day length, however, was significantly different between July and February (ANOVA; F = 4.39, p &lt; 0.05). </w:t>
        </w:r>
      </w:ins>
      <w:r>
        <w:rPr/>
        <w:t xml:space="preserve">This corresponds to a </w:t>
      </w:r>
      <w:ins w:id="122" w:author="gisele oda" w:date="2021-11-07T10:59:00Z">
        <w:r>
          <w:rPr/>
          <w:t xml:space="preserve">daily </w:t>
        </w:r>
      </w:ins>
      <w:r>
        <w:rPr/>
        <w:t xml:space="preserve">mean percentage of the day length of </w:t>
      </w:r>
      <w:commentRangeStart w:id="16"/>
      <w:r>
        <w:rPr/>
        <w:t xml:space="preserve">0.13 ± 0.04 </w:t>
      </w:r>
      <w:r>
        <w:rPr/>
      </w:r>
      <w:commentRangeEnd w:id="16"/>
      <w:r>
        <w:commentReference w:id="16"/>
      </w:r>
      <w:r>
        <w:rPr/>
        <w:commentReference w:id="17"/>
      </w:r>
      <w:r>
        <w:rPr/>
        <w:t xml:space="preserve">in July and 0.06 ± 0.04 in February. </w:t>
      </w:r>
      <w:del w:id="123" w:author="Unknown Author" w:date="2021-11-05T19:50:00Z">
        <w:r>
          <w:rPr/>
          <w:delText xml:space="preserve">The percentage of the day length spent on the surface, however, was significantly different between July and February (ANOVA; F = 4.39, p &lt; 0.05). </w:delText>
        </w:r>
      </w:del>
      <w:del w:id="124" w:author="Unknown Author" w:date="2021-11-05T19:51:00Z">
        <w:r>
          <w:rPr/>
          <w:delText xml:space="preserve"> </w:delText>
        </w:r>
      </w:del>
      <w:del w:id="125" w:author="Unknown Author" w:date="2021-11-05T19:47:00Z">
        <w:r>
          <w:rPr/>
          <w:delText>Time on surface shows no significant annual changes.</w:delText>
        </w:r>
      </w:del>
    </w:p>
    <w:p>
      <w:pPr>
        <w:pStyle w:val="CaptionedFigure"/>
        <w:rPr/>
      </w:pPr>
      <w:r>
        <w:rPr/>
        <w:drawing>
          <wp:inline distT="0" distB="0" distL="0" distR="0">
            <wp:extent cx="5943600" cy="5200650"/>
            <wp:effectExtent l="0" t="0" r="0" b="0"/>
            <wp:doc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 xml:space="preserve">Figure 1.4: </w:t>
      </w:r>
      <w:commentRangeStart w:id="18"/>
      <w:r>
        <w:rPr/>
        <w:t>Tuco</w:t>
      </w:r>
      <w:r>
        <w:rPr/>
      </w:r>
      <w:commentRangeEnd w:id="18"/>
      <w:r>
        <w:commentReference w:id="18"/>
      </w:r>
      <w:r>
        <w:rPr/>
        <w:commentReference w:id="19"/>
      </w:r>
      <w:r>
        <w:rPr/>
        <w:t>-tuco’s daily patterns of surface emergence. (A) Density</w:t>
      </w:r>
      <w:ins w:id="126" w:author="Unknown Author" w:date="2021-11-05T19:52:00Z">
        <w:r>
          <w:rPr/>
          <w:t xml:space="preserve"> histogram and kernel</w:t>
        </w:r>
      </w:ins>
      <w:r>
        <w:rPr/>
        <w:t xml:space="preserve"> estimates of surface emergence</w:t>
      </w:r>
      <w:ins w:id="127" w:author="Unknown Author" w:date="2021-11-08T11:11:05Z">
        <w:r>
          <w:rPr/>
          <w:t xml:space="preserve"> </w:t>
        </w:r>
      </w:ins>
      <w:ins w:id="128" w:author="Unknown Author" w:date="2021-11-08T11:11:05Z">
        <w:r>
          <w:rPr/>
          <w:t>showing the most probable</w:t>
        </w:r>
      </w:ins>
      <w:ins w:id="129" w:author="Unknown Author" w:date="2021-11-08T11:20:38Z">
        <w:r>
          <w:rPr/>
          <w:t xml:space="preserve"> times </w:t>
        </w:r>
      </w:ins>
      <w:ins w:id="130" w:author="Unknown Author" w:date="2021-11-08T11:20:38Z">
        <w:r>
          <w:rPr/>
          <w:t xml:space="preserve">of surface </w:t>
        </w:r>
      </w:ins>
      <w:ins w:id="131" w:author="Unknown Author" w:date="2021-11-08T11:20:38Z">
        <w:r>
          <w:rPr/>
          <w:t>emerge</w:t>
        </w:r>
      </w:ins>
      <w:ins w:id="132" w:author="Unknown Author" w:date="2021-11-08T11:20:38Z">
        <w:r>
          <w:rPr/>
          <w:t>nce</w:t>
        </w:r>
      </w:ins>
      <w:r>
        <w:rPr/>
        <w:t xml:space="preserve">. </w:t>
      </w:r>
      <w:ins w:id="133" w:author="Unknown Author" w:date="2021-11-05T19:55:00Z">
        <w:r>
          <w:rPr/>
          <w:t>On the left: Individual daily patterns o</w:t>
        </w:r>
      </w:ins>
      <w:ins w:id="134" w:author="Unknown Author" w:date="2021-11-05T19:56:00Z">
        <w:r>
          <w:rPr/>
          <w:t>f surface emergence</w:t>
        </w:r>
      </w:ins>
      <w:ins w:id="135" w:author="gisele oda" w:date="2021-11-07T10:51:00Z">
        <w:r>
          <w:rPr/>
          <w:t xml:space="preserve">, </w:t>
        </w:r>
      </w:ins>
      <w:ins w:id="136" w:author="gisele oda" w:date="2021-11-07T10:52:00Z">
        <w:r>
          <w:rPr/>
          <w:t>pooling all daily counts of each animal</w:t>
        </w:r>
      </w:ins>
      <w:ins w:id="137" w:author="Unknown Author" w:date="2021-11-05T19:56:00Z">
        <w:r>
          <w:rPr/>
          <w:t>. On the right: population-level patterns of surface emergence</w:t>
        </w:r>
      </w:ins>
      <w:ins w:id="138" w:author="Unknown Author" w:date="2021-11-05T20:45:00Z">
        <w:r>
          <w:rPr/>
          <w:t xml:space="preserve"> in each month of the year</w:t>
        </w:r>
      </w:ins>
      <w:ins w:id="139" w:author="Unknown Author" w:date="2021-11-05T19:57:00Z">
        <w:r>
          <w:rPr/>
          <w:t xml:space="preserve">. </w:t>
        </w:r>
      </w:ins>
      <w:ins w:id="140" w:author="Unknown Author" w:date="2021-11-05T20:49:00Z">
        <w:r>
          <w:rPr/>
          <w:t xml:space="preserve">Population-level is the pooled data for all </w:t>
        </w:r>
      </w:ins>
      <w:ins w:id="141" w:author="gisele oda" w:date="2021-11-07T10:51:00Z">
        <w:r>
          <w:rPr/>
          <w:t xml:space="preserve">days of all </w:t>
        </w:r>
      </w:ins>
      <w:ins w:id="142" w:author="Unknown Author" w:date="2021-11-05T20:49:00Z">
        <w:r>
          <w:rPr/>
          <w:t>animals of each month of the year</w:t>
        </w:r>
      </w:ins>
      <w:ins w:id="143" w:author="Unknown Author" w:date="2021-11-05T20:46:00Z">
        <w:r>
          <w:rPr/>
          <w:t>.</w:t>
        </w:r>
      </w:ins>
      <w:ins w:id="144" w:author="Unknown Author" w:date="2021-11-08T11:09:09Z">
        <w:r>
          <w:rPr/>
          <w:t xml:space="preserve"> </w:t>
        </w:r>
      </w:ins>
      <w:r>
        <w:rPr/>
        <w:t>Solid lines indicate the Gaussian kernel density estimates</w:t>
      </w:r>
      <w:ins w:id="145" w:author="Unknown Author" w:date="2021-11-05T20:43:00Z">
        <w:r>
          <w:rPr/>
          <w:t xml:space="preserve"> </w:t>
        </w:r>
      </w:ins>
      <w:ins w:id="146" w:author="Unknown Author" w:date="2021-11-05T20:44:00Z">
        <w:r>
          <w:rPr/>
          <w:t>as a funtion of time</w:t>
        </w:r>
      </w:ins>
      <w:r>
        <w:rPr/>
        <w:t>. Light-colored bars shows observed</w:t>
      </w:r>
      <w:del w:id="147" w:author="Unknown Author" w:date="2021-11-08T11:10:35Z">
        <w:r>
          <w:rPr/>
          <w:delText xml:space="preserve"> </w:delText>
        </w:r>
      </w:del>
      <w:ins w:id="148" w:author="Unknown Author" w:date="2021-11-05T19:59:00Z">
        <w:r>
          <w:rPr/>
          <w:t xml:space="preserve"> </w:t>
        </w:r>
      </w:ins>
      <w:r>
        <w:rPr/>
        <w:t xml:space="preserve">surface emergence </w:t>
      </w:r>
      <w:ins w:id="149" w:author="Unknown Author" w:date="2021-11-05T19:59:00Z">
        <w:r>
          <w:rPr/>
          <w:t xml:space="preserve">binned </w:t>
        </w:r>
      </w:ins>
      <w:r>
        <w:rPr/>
        <w:t xml:space="preserve">per hour. X-axis is </w:t>
      </w:r>
      <w:del w:id="150" w:author="Unknown Author" w:date="2021-11-05T20:44:00Z">
        <w:r>
          <w:rPr/>
          <w:delText>hour</w:delText>
        </w:r>
      </w:del>
      <w:ins w:id="151" w:author="Unknown Author" w:date="2021-11-05T20:44:00Z">
        <w:r>
          <w:rPr/>
          <w:t>time</w:t>
        </w:r>
      </w:ins>
      <w:r>
        <w:rPr/>
        <w:t xml:space="preserve"> of the day in Anillaco, La Rioja (UTC-3). Dotted vertical lines show time of civil twilights. (B) Mean </w:t>
      </w:r>
      <w:ins w:id="152" w:author="gisele oda" w:date="2021-11-07T10:54:00Z">
        <w:r>
          <w:rPr/>
          <w:t>d</w:t>
        </w:r>
      </w:ins>
      <w:del w:id="153" w:author="gisele oda" w:date="2021-11-07T10:54:00Z">
        <w:r>
          <w:rPr/>
          <w:delText>D</w:delText>
        </w:r>
      </w:del>
      <w:ins w:id="154" w:author="Unknown Author" w:date="2021-11-05T20:07:00Z">
        <w:r>
          <w:rPr/>
          <w:t xml:space="preserve">aily </w:t>
        </w:r>
      </w:ins>
      <w:r>
        <w:rPr/>
        <w:t xml:space="preserve">time </w:t>
      </w:r>
      <w:ins w:id="155" w:author="Unknown Author" w:date="2021-11-05T20:07:00Z">
        <w:r>
          <w:rPr/>
          <w:t>on surf</w:t>
        </w:r>
      </w:ins>
      <w:ins w:id="156" w:author="Unknown Author" w:date="2021-11-05T20:08:00Z">
        <w:r>
          <w:rPr/>
          <w:t>ace</w:t>
        </w:r>
      </w:ins>
      <w:del w:id="157" w:author="Unknown Author" w:date="2021-11-05T20:07:00Z">
        <w:r>
          <w:rPr/>
          <w:delText>tuco-tucos spent on the surface per day</w:delText>
        </w:r>
      </w:del>
      <w:ins w:id="158" w:author="Unknown Author" w:date="2021-11-05T20:23:00Z">
        <w:r>
          <w:rPr/>
          <w:t xml:space="preserve"> per animal</w:t>
        </w:r>
      </w:ins>
      <w:r>
        <w:rPr/>
        <w:t>.</w:t>
      </w:r>
      <w:ins w:id="159" w:author="Unknown Author" w:date="2021-11-05T20:08:00Z">
        <w:r>
          <w:rPr/>
          <w:t xml:space="preserve"> Each point is an animal’s mean </w:t>
        </w:r>
      </w:ins>
      <w:ins w:id="160" w:author="gisele oda" w:date="2021-11-07T10:55:00Z">
        <w:r>
          <w:rPr/>
          <w:t xml:space="preserve">daily </w:t>
        </w:r>
      </w:ins>
      <w:ins w:id="161" w:author="Unknown Author" w:date="2021-11-05T20:08:00Z">
        <w:r>
          <w:rPr/>
          <w:t xml:space="preserve">time on </w:t>
        </w:r>
      </w:ins>
      <w:ins w:id="162" w:author="Unknown Author" w:date="2021-11-05T20:08:00Z">
        <w:commentRangeStart w:id="20"/>
        <w:r>
          <w:rPr/>
          <w:t>surface</w:t>
        </w:r>
      </w:ins>
      <w:r>
        <w:rPr/>
      </w:r>
      <w:ins w:id="163" w:author="Unknown Author" w:date="2021-11-05T20:08:00Z">
        <w:commentRangeEnd w:id="20"/>
        <w:r>
          <w:commentReference w:id="20"/>
        </w:r>
        <w:r>
          <w:rPr/>
          <w:t>.</w:t>
        </w:r>
      </w:ins>
      <w:r>
        <w:rPr/>
        <w:t xml:space="preserve"> </w:t>
      </w:r>
      <w:ins w:id="164" w:author="Unknown Author" w:date="2021-11-08T15:22:41Z">
        <w:r>
          <w:rPr/>
          <w:t xml:space="preserve">ANOVA test shows no different between </w:t>
        </w:r>
      </w:ins>
      <w:ins w:id="165" w:author="Unknown Author" w:date="2021-11-08T15:23:01Z">
        <w:r>
          <w:rPr/>
          <w:t xml:space="preserve">months of the year. </w:t>
        </w:r>
      </w:ins>
      <w:r>
        <w:rPr/>
        <w:t xml:space="preserve">(C) Mean </w:t>
      </w:r>
      <w:ins w:id="166" w:author="gisele oda" w:date="2021-11-07T10:55:00Z">
        <w:r>
          <w:rPr/>
          <w:t xml:space="preserve">daily </w:t>
        </w:r>
      </w:ins>
      <w:r>
        <w:rPr/>
        <w:t>percentage of time on surface in relation to the daylength.</w:t>
      </w:r>
      <w:ins w:id="167" w:author="Unknown Author" w:date="2021-11-05T20:22:00Z">
        <w:r>
          <w:rPr/>
          <w:t xml:space="preserve"> Each point i</w:t>
        </w:r>
      </w:ins>
      <w:ins w:id="168" w:author="Unknown Author" w:date="2021-11-05T20:23:00Z">
        <w:r>
          <w:rPr/>
          <w:t xml:space="preserve">s an animal’s mean </w:t>
        </w:r>
      </w:ins>
      <w:ins w:id="169" w:author="gisele oda" w:date="2021-11-07T10:55:00Z">
        <w:r>
          <w:rPr/>
          <w:t xml:space="preserve">daily </w:t>
        </w:r>
      </w:ins>
      <w:ins w:id="170" w:author="Unknown Author" w:date="2021-11-05T20:23:00Z">
        <w:r>
          <w:rPr/>
          <w:t xml:space="preserve">percentage of time on </w:t>
        </w:r>
      </w:ins>
      <w:ins w:id="171" w:author="Unknown Author" w:date="2021-11-05T20:23:00Z">
        <w:commentRangeStart w:id="21"/>
        <w:r>
          <w:rPr/>
          <w:t>surface</w:t>
        </w:r>
      </w:ins>
      <w:r>
        <w:rPr/>
      </w:r>
      <w:ins w:id="172" w:author="Unknown Author" w:date="2021-11-05T20:23:00Z">
        <w:commentRangeEnd w:id="21"/>
        <w:r>
          <w:commentReference w:id="21"/>
        </w:r>
        <w:r>
          <w:rPr/>
          <w:t>.</w:t>
        </w:r>
      </w:ins>
      <w:ins w:id="173" w:author="Unknown Author" w:date="2021-11-08T15:23:23Z">
        <w:r>
          <w:rPr/>
          <w:t xml:space="preserve"> </w:t>
        </w:r>
      </w:ins>
      <w:ins w:id="174" w:author="Unknown Author" w:date="2021-11-08T15:23:23Z">
        <w:r>
          <w:rPr/>
          <w:t>ANOVA shows a significant different between months of the year (</w:t>
        </w:r>
      </w:ins>
      <w:ins w:id="175" w:author="Unknown Author" w:date="2021-11-08T15:24:20Z">
        <w:r>
          <w:rPr/>
          <w:t>α</w:t>
        </w:r>
      </w:ins>
      <w:ins w:id="176" w:author="Unknown Author" w:date="2021-11-08T15:23:23Z">
        <w:r>
          <w:rPr/>
          <w:t xml:space="preserve"> = 0.05)</w:t>
        </w:r>
      </w:ins>
      <w:ins w:id="177" w:author="Unknown Author" w:date="2021-11-08T15:24:25Z">
        <w:r>
          <w:rPr/>
          <w:t xml:space="preserve">. </w:t>
        </w:r>
      </w:ins>
      <w:ins w:id="178" w:author="Unknown Author" w:date="2021-11-08T15:24:25Z">
        <w:r>
          <w:rPr>
            <w:i/>
          </w:rPr>
          <w:t xml:space="preserve">Asterisks indicates pairwise significant difference </w:t>
        </w:r>
      </w:ins>
      <w:ins w:id="179" w:author="Unknown Author" w:date="2021-11-08T15:25:10Z">
        <w:r>
          <w:rPr>
            <w:i/>
          </w:rPr>
          <w:t>(α = 0.05) between groups combinations.</w:t>
        </w:r>
      </w:ins>
    </w:p>
    <w:p>
      <w:pPr>
        <w:pStyle w:val="Heading3"/>
        <w:rPr/>
      </w:pPr>
      <w:bookmarkStart w:id="13" w:name="time-on-surface"/>
      <w:bookmarkEnd w:id="13"/>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0" distR="0">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p>
      <w:pPr>
        <w:pStyle w:val="Heading3"/>
        <w:rPr/>
      </w:pPr>
      <w:bookmarkStart w:id="14" w:name="general-activity"/>
      <w:bookmarkEnd w:id="14"/>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0" distR="0">
            <wp:extent cx="5943600" cy="3343275"/>
            <wp:effectExtent l="0" t="0" r="0" b="0"/>
            <wp:doc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p>
      <w:pPr>
        <w:pStyle w:val="Heading3"/>
        <w:rPr/>
      </w:pPr>
      <w:bookmarkStart w:id="15" w:name="activity-state-classification"/>
      <w:bookmarkEnd w:id="15"/>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16" w:name="daily-time-activity-budgets"/>
      <w:bookmarkEnd w:id="16"/>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36"/>
        </w:numPr>
        <w:rPr/>
      </w:pPr>
      <w:r>
        <w:rPr/>
        <w:t>REF calculate peak</w:t>
      </w:r>
    </w:p>
    <w:p>
      <w:pPr>
        <w:pStyle w:val="Compact"/>
        <w:numPr>
          <w:ilvl w:val="0"/>
          <w:numId w:val="37"/>
        </w:numPr>
        <w:rPr>
          <w:lang w:val="pt-BR"/>
        </w:rPr>
      </w:pPr>
      <w:r>
        <w:rPr>
          <w:lang w:val="pt-BR"/>
          <w:rPrChange w:id="0" w:author="gisele oda" w:date="2021-11-03T23:09:00Z"/>
        </w:rPr>
        <w:t>REF adicionar linha do meio dia solar</w:t>
      </w:r>
    </w:p>
    <w:p>
      <w:pPr>
        <w:pStyle w:val="Normal"/>
        <w:rPr>
          <w:lang w:val="pt-BR"/>
        </w:rPr>
      </w:pPr>
      <w:r>
        <w:rPr>
          <w:lang w:val="pt-BR"/>
          <w:rPrChange w:id="0" w:author="gisele oda" w:date="2021-11-07T09:51:00Z"/>
        </w:rPr>
        <w:rPrChange w:id="0" w:author="gisele oda" w:date="2021-11-07T09:51:00Z"/>
      </w:r>
      <w:r>
        <w:br w:type="page"/>
      </w:r>
    </w:p>
    <w:p>
      <w:pPr>
        <w:pStyle w:val="CaptionedFigure"/>
        <w:rPr/>
      </w:pPr>
      <w:r>
        <w:rPr/>
        <w:drawing>
          <wp:inline distT="0" distB="0" distL="0" distR="0">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17" w:name="daily-activity-patterns"/>
      <w:bookmarkEnd w:id="17"/>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pStyle w:val="Compact"/>
        <w:numPr>
          <w:ilvl w:val="0"/>
          <w:numId w:val="38"/>
        </w:numPr>
        <w:rPr/>
      </w:pPr>
      <w:r>
        <w:rPr>
          <w:lang w:val="pt-BR"/>
          <w:rPrChange w:id="0" w:author="gisele oda" w:date="2021-11-03T23:09:00Z"/>
        </w:rPr>
        <w:t xml:space="preserve">aqui ainda falta um teste. Precisa ser um não parametrico ou test-t dois a dois. </w:t>
      </w:r>
      <w:r>
        <w:rPr/>
        <w:t>O ANOVA não cabe nesses dados.</w:t>
      </w:r>
    </w:p>
    <w:p>
      <w:pPr>
        <w:pStyle w:val="Compact"/>
        <w:numPr>
          <w:ilvl w:val="0"/>
          <w:numId w:val="39"/>
        </w:numPr>
        <w:rPr/>
      </w:pPr>
      <w:r>
        <w:rPr/>
        <w:t>adicionar estatistica descritiva do tempo</w:t>
      </w:r>
    </w:p>
    <w:p>
      <w:pPr>
        <w:pStyle w:val="CaptionedFigure"/>
        <w:rPr/>
      </w:pPr>
      <w:r>
        <w:rPr/>
        <w:drawing>
          <wp:inline distT="0" distB="0" distL="0" distR="0">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18" w:name="aboveground-activity"/>
      <w:bookmarkEnd w:id="18"/>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19" w:name="diurnality"/>
      <w:bookmarkEnd w:id="19"/>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rPr/>
      </w:pPr>
      <w:bookmarkStart w:id="20" w:name="circadian-rhythmicity"/>
      <w:bookmarkStart w:id="21" w:name="results"/>
      <w:bookmarkEnd w:id="20"/>
      <w:bookmarkEnd w:id="21"/>
      <w:r>
        <w:rPr/>
        <w:t>1.4</w:t>
        <w:tab/>
        <w:t>Discussion</w:t>
      </w:r>
    </w:p>
    <w:p>
      <w:pPr>
        <w:pStyle w:val="Normal"/>
        <w:numPr>
          <w:ilvl w:val="0"/>
          <w:numId w:val="40"/>
        </w:numPr>
        <w:rPr>
          <w:lang w:val="pt-BR"/>
        </w:rPr>
      </w:pPr>
      <w:r>
        <w:rPr>
          <w:lang w:val="pt-BR"/>
          <w:rPrChange w:id="0" w:author="gisele oda" w:date="2021-11-03T23:09:00Z"/>
        </w:rPr>
        <w:t>mencionar que tudo que é medido foi a primeira vez em vida livre</w:t>
      </w:r>
    </w:p>
    <w:p>
      <w:pPr>
        <w:pStyle w:val="Normal"/>
        <w:numPr>
          <w:ilvl w:val="0"/>
          <w:numId w:val="41"/>
        </w:numPr>
        <w:rPr/>
      </w:pPr>
      <w:r>
        <w:rPr>
          <w:lang w:val="pt-BR"/>
          <w:rPrChange w:id="0" w:author="gisele oda" w:date="2021-11-03T23:0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42"/>
        </w:numPr>
        <w:rPr>
          <w:lang w:val="pt-BR"/>
        </w:rPr>
      </w:pPr>
      <w:r>
        <w:rPr>
          <w:lang w:val="pt-BR"/>
          <w:rPrChange w:id="0" w:author="gisele oda" w:date="2021-11-03T23:09:00Z"/>
        </w:rPr>
        <w:t>selecionamos os fatores mais relevantes baseados nas analises exploratorias</w:t>
      </w:r>
    </w:p>
    <w:p>
      <w:pPr>
        <w:pStyle w:val="Normal"/>
        <w:numPr>
          <w:ilvl w:val="0"/>
          <w:numId w:val="43"/>
        </w:numPr>
        <w:rPr>
          <w:lang w:val="pt-BR"/>
        </w:rPr>
      </w:pPr>
      <w:r>
        <w:rPr>
          <w:lang w:val="pt-BR"/>
          <w:rPrChange w:id="0" w:author="gisele oda" w:date="2021-11-03T23:09:00Z"/>
        </w:rPr>
        <w:t>limitações dos dados de lightlogger: não sabemos se os picos podem se extender durante a noite tbm.</w:t>
      </w:r>
    </w:p>
    <w:p>
      <w:pPr>
        <w:pStyle w:val="Normal"/>
        <w:numPr>
          <w:ilvl w:val="0"/>
          <w:numId w:val="44"/>
        </w:numPr>
        <w:rPr>
          <w:lang w:val="pt-BR"/>
        </w:rPr>
      </w:pPr>
      <w:r>
        <w:rPr>
          <w:lang w:val="pt-BR"/>
          <w:rPrChange w:id="0" w:author="gisele oda" w:date="2021-11-03T23:09:00Z"/>
        </w:rPr>
        <w:t>discutir as semelhancas entre arena e freeliving</w:t>
      </w:r>
    </w:p>
    <w:p>
      <w:pPr>
        <w:pStyle w:val="Compact"/>
        <w:numPr>
          <w:ilvl w:val="1"/>
          <w:numId w:val="45"/>
        </w:numPr>
        <w:rPr>
          <w:lang w:val="pt-BR"/>
        </w:rPr>
      </w:pPr>
      <w:r>
        <w:rPr>
          <w:lang w:val="pt-BR"/>
          <w:rPrChange w:id="0" w:author="gisele oda" w:date="2021-11-03T23:09:00Z"/>
        </w:rPr>
        <w:t>o padrão é igual, explicar o que foi visto nas arenas</w:t>
      </w:r>
    </w:p>
    <w:p>
      <w:pPr>
        <w:pStyle w:val="Normal"/>
        <w:numPr>
          <w:ilvl w:val="0"/>
          <w:numId w:val="46"/>
        </w:numPr>
        <w:rPr>
          <w:lang w:val="pt-BR"/>
        </w:rPr>
      </w:pPr>
      <w:r>
        <w:rPr>
          <w:lang w:val="pt-BR"/>
          <w:rPrChange w:id="0" w:author="gisele oda" w:date="2021-11-03T23:09:00Z"/>
        </w:rPr>
        <w:t>diferença ritmicidade vedba vs estados na ritmicidade</w:t>
      </w:r>
    </w:p>
    <w:p>
      <w:pPr>
        <w:pStyle w:val="Normal"/>
        <w:numPr>
          <w:ilvl w:val="0"/>
          <w:numId w:val="47"/>
        </w:numPr>
        <w:rPr>
          <w:lang w:val="pt-BR"/>
        </w:rPr>
      </w:pPr>
      <w:r>
        <w:rPr>
          <w:lang w:val="pt-BR"/>
          <w:rPrChange w:id="0" w:author="gisele oda" w:date="2021-11-03T23:09:00Z"/>
        </w:rPr>
        <w:t>falar que nem sempre o HMM é ideal para ritmicidade e diurnalidade</w:t>
      </w:r>
    </w:p>
    <w:p>
      <w:pPr>
        <w:pStyle w:val="Normal"/>
        <w:numPr>
          <w:ilvl w:val="0"/>
          <w:numId w:val="48"/>
        </w:numPr>
        <w:rPr>
          <w:lang w:val="pt-BR"/>
        </w:rPr>
      </w:pPr>
      <w:r>
        <w:rPr>
          <w:lang w:val="pt-BR"/>
          <w:rPrChange w:id="0" w:author="gisele oda" w:date="2021-11-03T23:09:00Z"/>
        </w:rPr>
        <w:t>uma boa mensagem para deixar pro futuro</w:t>
      </w:r>
    </w:p>
    <w:p>
      <w:pPr>
        <w:pStyle w:val="Normal"/>
        <w:numPr>
          <w:ilvl w:val="0"/>
          <w:numId w:val="49"/>
        </w:numPr>
        <w:rPr/>
      </w:pPr>
      <w:r>
        <w:rPr/>
        <w:t>reler artigo catemeralidade</w:t>
      </w:r>
    </w:p>
    <w:p>
      <w:pPr>
        <w:pStyle w:val="Normal"/>
        <w:numPr>
          <w:ilvl w:val="1"/>
          <w:numId w:val="50"/>
        </w:numPr>
        <w:rPr>
          <w:lang w:val="pt-BR"/>
        </w:rPr>
      </w:pPr>
      <w:r>
        <w:rPr>
          <w:lang w:val="pt-BR"/>
          <w:rPrChange w:id="0" w:author="gisele oda" w:date="2021-11-03T23:09:00Z"/>
        </w:rPr>
        <w:t>nesse artigo foi percebido varios bouts de atividades</w:t>
      </w:r>
    </w:p>
    <w:p>
      <w:pPr>
        <w:pStyle w:val="Normal"/>
        <w:numPr>
          <w:ilvl w:val="1"/>
          <w:numId w:val="51"/>
        </w:numPr>
        <w:rPr/>
      </w:pPr>
      <w:r>
        <w:rPr/>
        <w:t>tamiris: while not on the wheel they are doing different things</w:t>
      </w:r>
    </w:p>
    <w:p>
      <w:pPr>
        <w:pStyle w:val="Compact"/>
        <w:numPr>
          <w:ilvl w:val="2"/>
          <w:numId w:val="52"/>
        </w:numPr>
        <w:rPr>
          <w:lang w:val="pt-BR"/>
        </w:rPr>
      </w:pPr>
      <w:r>
        <w:rPr>
          <w:lang w:val="pt-BR"/>
          <w:rPrChange w:id="0" w:author="gisele oda" w:date="2021-11-03T23:09:00Z"/>
        </w:rPr>
        <w:t>não podemos assumir que quando nao está na roda ele está parado</w:t>
      </w:r>
    </w:p>
    <w:p>
      <w:pPr>
        <w:pStyle w:val="Compact"/>
        <w:numPr>
          <w:ilvl w:val="2"/>
          <w:numId w:val="53"/>
        </w:numPr>
        <w:rPr>
          <w:lang w:val="pt-BR"/>
        </w:rPr>
      </w:pPr>
      <w:r>
        <w:rPr>
          <w:lang w:val="pt-BR"/>
          <w:rPrChange w:id="0" w:author="gisele oda" w:date="2021-11-03T23:09:00Z"/>
        </w:rPr>
        <w:t>erkert artigo + voles lehmann (trabalhos de catemeralidade)</w:t>
      </w:r>
    </w:p>
    <w:p>
      <w:pPr>
        <w:pStyle w:val="Compact"/>
        <w:numPr>
          <w:ilvl w:val="2"/>
          <w:numId w:val="54"/>
        </w:numPr>
        <w:rPr>
          <w:lang w:val="pt-BR"/>
        </w:rPr>
      </w:pPr>
      <w:r>
        <w:rPr>
          <w:lang w:val="pt-BR"/>
          <w:rPrChange w:id="0" w:author="gisele oda" w:date="2021-11-03T23:09:00Z"/>
        </w:rPr>
        <w:t>esse ponto é essencial para conectar com o que o HMM fez</w:t>
      </w:r>
    </w:p>
    <w:p>
      <w:pPr>
        <w:pStyle w:val="Compact"/>
        <w:numPr>
          <w:ilvl w:val="2"/>
          <w:numId w:val="55"/>
        </w:numPr>
        <w:rPr>
          <w:lang w:val="pt-BR"/>
        </w:rPr>
      </w:pPr>
      <w:r>
        <w:rPr>
          <w:lang w:val="pt-BR"/>
          <w:rPrChange w:id="0" w:author="gisele oda" w:date="2021-11-03T23:09:00Z"/>
        </w:rPr>
        <w:t>HMM trouxe a tona outros ritmos presentes ao longo de todo dia + o componente circadiano que tbm vemos na roda, p.e.</w:t>
      </w:r>
    </w:p>
    <w:p>
      <w:pPr>
        <w:pStyle w:val="Compact"/>
        <w:numPr>
          <w:ilvl w:val="2"/>
          <w:numId w:val="56"/>
        </w:numPr>
        <w:rPr>
          <w:lang w:val="pt-BR"/>
        </w:rPr>
      </w:pPr>
      <w:r>
        <w:rPr>
          <w:lang w:val="pt-BR"/>
          <w:rPrChange w:id="0" w:author="gisele oda" w:date="2021-11-03T23:09:00Z"/>
        </w:rPr>
        <w:t>tbm falar que não era possível medir -&gt; tecnologias diferentes.</w:t>
      </w:r>
    </w:p>
    <w:p>
      <w:pPr>
        <w:pStyle w:val="Normal"/>
        <w:numPr>
          <w:ilvl w:val="0"/>
          <w:numId w:val="57"/>
        </w:numPr>
        <w:rPr>
          <w:lang w:val="pt-BR"/>
        </w:rPr>
      </w:pPr>
      <w:r>
        <w:rPr>
          <w:lang w:val="pt-BR"/>
          <w:rPrChange w:id="0" w:author="gisele oda" w:date="2021-11-03T23:09:00Z"/>
        </w:rPr>
        <w:t>Deixar os eixos como Atividade Geral (VeDBA)</w:t>
      </w:r>
    </w:p>
    <w:p>
      <w:pPr>
        <w:pStyle w:val="Compact"/>
        <w:numPr>
          <w:ilvl w:val="1"/>
          <w:numId w:val="58"/>
        </w:numPr>
        <w:rPr>
          <w:lang w:val="pt-BR"/>
        </w:rPr>
      </w:pPr>
      <w:r>
        <w:rPr>
          <w:lang w:val="pt-BR"/>
          <w:rPrChange w:id="0" w:author="gisele oda" w:date="2021-11-03T23:09:00Z"/>
        </w:rPr>
        <w:t>colocar apenas na legenda que atividade geral é medida pelo VeDBA</w:t>
      </w:r>
    </w:p>
    <w:p>
      <w:pPr>
        <w:pStyle w:val="Normal"/>
        <w:numPr>
          <w:ilvl w:val="0"/>
          <w:numId w:val="59"/>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60"/>
        </w:numPr>
        <w:rPr/>
      </w:pPr>
      <w:r>
        <w:rPr/>
        <w:t>lehmann</w:t>
      </w:r>
    </w:p>
    <w:p>
      <w:pPr>
        <w:pStyle w:val="Normal"/>
        <w:numPr>
          <w:ilvl w:val="0"/>
          <w:numId w:val="61"/>
        </w:numPr>
        <w:rPr>
          <w:lang w:val="pt-BR"/>
        </w:rPr>
      </w:pPr>
      <w:r>
        <w:rPr>
          <w:lang w:val="pt-BR"/>
          <w:rPrChange w:id="0" w:author="gisele oda" w:date="2021-11-03T23:09:00Z"/>
        </w:rPr>
        <w:t>A atividade “catemera” não era prevista então isso é uma coisa interessante</w:t>
      </w:r>
    </w:p>
    <w:p>
      <w:pPr>
        <w:pStyle w:val="Compact"/>
        <w:numPr>
          <w:ilvl w:val="1"/>
          <w:numId w:val="62"/>
        </w:numPr>
        <w:rPr>
          <w:lang w:val="pt-BR"/>
        </w:rPr>
      </w:pPr>
      <w:r>
        <w:rPr>
          <w:lang w:val="pt-BR"/>
          <w:rPrChange w:id="0" w:author="gisele oda" w:date="2021-11-03T23:09:00Z"/>
        </w:rPr>
        <w:t>falar que é novo e interessante</w:t>
      </w:r>
    </w:p>
    <w:p>
      <w:pPr>
        <w:pStyle w:val="Compact"/>
        <w:numPr>
          <w:ilvl w:val="1"/>
          <w:numId w:val="63"/>
        </w:numPr>
        <w:rPr>
          <w:lang w:val="pt-BR"/>
        </w:rPr>
      </w:pPr>
      <w:r>
        <w:rPr>
          <w:lang w:val="pt-BR"/>
          <w:rPrChange w:id="0" w:author="gisele oda" w:date="2021-11-03T23:09:00Z"/>
        </w:rPr>
        <w:t>tudo isso foi medido pq fomos ao campo</w:t>
      </w:r>
    </w:p>
    <w:p>
      <w:pPr>
        <w:pStyle w:val="Compact"/>
        <w:numPr>
          <w:ilvl w:val="1"/>
          <w:numId w:val="64"/>
        </w:numPr>
        <w:rPr>
          <w:lang w:val="pt-BR"/>
        </w:rPr>
      </w:pPr>
      <w:r>
        <w:rPr>
          <w:lang w:val="pt-BR"/>
          <w:rPrChange w:id="0" w:author="gisele oda" w:date="2021-11-03T23:09:00Z"/>
        </w:rPr>
        <w:t>“</w:t>
      </w:r>
      <w:r>
        <w:rPr>
          <w:lang w:val="pt-BR"/>
          <w:rPrChange w:id="0" w:author="gisele oda" w:date="2021-11-03T23:09:00Z"/>
        </w:rPr>
        <w:t>qual a relacao entre o circadiano e os ultradianos?”</w:t>
      </w:r>
    </w:p>
    <w:p>
      <w:pPr>
        <w:pStyle w:val="Normal"/>
        <w:rPr/>
      </w:pPr>
      <w:r>
        <w:rPr/>
        <mc:AlternateContent>
          <mc:Choice Requires="wps">
            <w:drawing>
              <wp:inline distT="0" distB="0" distL="0" distR="0" wp14:anchorId="51A91212">
                <wp:extent cx="5944870" cy="20320"/>
                <wp:effectExtent l="0" t="0" r="0" b="0"/>
                <wp:docPr id="14" name="Shape1"/>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Shape1" path="m0,0l-2147483645,0l-2147483645,-2147483646l0,-2147483646xe" fillcolor="white" stroked="t" style="position:absolute;margin-left:0pt;margin-top:-1.6pt;width:468pt;height:1.5pt;mso-wrap-style:none;v-text-anchor:middle;mso-position-vertical:top" wp14:anchorId="51A91212">
                <v:fill o:detectmouseclick="t" type="solid" color2="black"/>
                <v:stroke color="black" joinstyle="round" endcap="flat"/>
                <w10:wrap type="square"/>
              </v:rect>
            </w:pict>
          </mc:Fallback>
        </mc:AlternateContent>
      </w:r>
    </w:p>
    <w:p>
      <w:pPr>
        <w:pStyle w:val="Normal"/>
        <w:numPr>
          <w:ilvl w:val="0"/>
          <w:numId w:val="65"/>
        </w:numPr>
        <w:rPr>
          <w:lang w:val="pt-BR"/>
        </w:rPr>
      </w:pPr>
      <w:r>
        <w:rPr>
          <w:lang w:val="pt-BR"/>
          <w:rPrChange w:id="0" w:author="gisele oda" w:date="2021-11-03T23:09:00Z"/>
        </w:rPr>
        <w:t>os resultados do indice de ritmicidade devem ser interpretados com cuidado já que existe diferença na classificação dos animais em primeiro lugar.</w:t>
      </w:r>
    </w:p>
    <w:p>
      <w:pPr>
        <w:pStyle w:val="Compact"/>
        <w:numPr>
          <w:ilvl w:val="1"/>
          <w:numId w:val="66"/>
        </w:numPr>
        <w:rPr>
          <w:lang w:val="pt-BR"/>
        </w:rPr>
      </w:pPr>
      <w:r>
        <w:rPr>
          <w:lang w:val="pt-BR"/>
          <w:rPrChange w:id="0" w:author="gisele oda" w:date="2021-11-03T23:09:00Z"/>
        </w:rPr>
        <w:t>Isso principalmente na hora de interpretar o grafico de boxplot dos RI, entre HIGH e VEDBA.</w:t>
      </w:r>
    </w:p>
    <w:p>
      <w:pPr>
        <w:pStyle w:val="Heading1"/>
        <w:rPr/>
      </w:pPr>
      <w:bookmarkStart w:id="22" w:name="discussion"/>
      <w:bookmarkStart w:id="23" w:name="X825f722398abe1ed63c0d68b1ad1655196b03fa"/>
      <w:bookmarkEnd w:id="22"/>
      <w:bookmarkEnd w:id="23"/>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24" w:name="anillacos-plant-community"/>
      <w:bookmarkEnd w:id="24"/>
      <w:r>
        <w:rPr/>
        <w:t>3</w:t>
        <w:tab/>
        <w:t>Anillaco’s Weather</w:t>
      </w:r>
    </w:p>
    <w:p>
      <w:pPr>
        <w:pStyle w:val="CaptionedFigure"/>
        <w:rPr/>
      </w:pPr>
      <w:r>
        <w:rPr/>
        <w:drawing>
          <wp:inline distT="0" distB="0" distL="0" distR="0">
            <wp:extent cx="5943600" cy="6604000"/>
            <wp:effectExtent l="0" t="0" r="0" b="0"/>
            <wp:docPr id="16"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25" w:name="anillacos-weather"/>
      <w:bookmarkEnd w:id="25"/>
      <w:r>
        <w:rPr/>
        <w:t>4</w:t>
        <w:tab/>
        <w:t>Anillaco’s Yearly Daylength Changes</w:t>
      </w:r>
    </w:p>
    <w:p>
      <w:pPr>
        <w:pStyle w:val="Compact"/>
        <w:numPr>
          <w:ilvl w:val="0"/>
          <w:numId w:val="67"/>
        </w:numPr>
        <w:rPr>
          <w:lang w:val="pt-BR"/>
        </w:rPr>
      </w:pPr>
      <w:r>
        <w:rPr>
          <w:lang w:val="pt-BR"/>
          <w:rPrChange w:id="0" w:author="gisele oda" w:date="2021-11-03T23:09:00Z"/>
        </w:rPr>
        <w:t>Adicionar tabela com duração do dia nas datas de coleta</w:t>
      </w:r>
    </w:p>
    <w:p>
      <w:pPr>
        <w:pStyle w:val="CaptionedFigure"/>
        <w:rPr/>
      </w:pPr>
      <w:r>
        <w:rPr/>
        <w:drawing>
          <wp:inline distT="0" distB="0" distL="0" distR="0">
            <wp:extent cx="5943600" cy="2971800"/>
            <wp:effectExtent l="0" t="0" r="0" b="0"/>
            <wp:docPr id="17"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26" w:name="anillacos-yearly-daylength-changes"/>
      <w:bookmarkEnd w:id="26"/>
      <w:r>
        <w:rPr/>
        <w:t>5</w:t>
        <w:tab/>
        <w:t>Static Acceleration Smooth Window Assessment</w:t>
      </w:r>
    </w:p>
    <w:p>
      <w:pPr>
        <w:pStyle w:val="FirstParagraph"/>
        <w:rPr/>
      </w:pPr>
      <w:r>
        <w:rPr/>
        <w:drawing>
          <wp:inline distT="0" distB="0" distL="0" distR="0">
            <wp:extent cx="5943600" cy="66040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Heading1"/>
        <w:rPr/>
      </w:pPr>
      <w:bookmarkStart w:id="27" w:name="Xcbc62cc38c208a197767bb756a67ae1c5233e9c"/>
      <w:bookmarkEnd w:id="27"/>
      <w:r>
        <w:rPr/>
        <w:t>6</w:t>
        <w:tab/>
        <w:t>Exploratory VeDBA data Analysis</w:t>
      </w:r>
    </w:p>
    <w:p>
      <w:pPr>
        <w:pStyle w:val="Heading1"/>
        <w:rPr/>
      </w:pPr>
      <w:bookmarkStart w:id="28" w:name="exploratory-vedba-data-analysis"/>
      <w:bookmarkEnd w:id="28"/>
      <w:r>
        <w:rPr/>
        <w:t>7</w:t>
        <w:tab/>
        <w:t>HMM AIC</w:t>
      </w:r>
    </w:p>
    <w:p>
      <w:pPr>
        <w:pStyle w:val="Compact"/>
        <w:numPr>
          <w:ilvl w:val="0"/>
          <w:numId w:val="68"/>
        </w:numPr>
        <w:rPr/>
      </w:pPr>
      <w:r>
        <w:rPr/>
        <w:t>Adicionar o LL</w:t>
      </w:r>
    </w:p>
    <w:p>
      <w:pPr>
        <w:pStyle w:val="FirstParagraph"/>
        <w:rPr/>
      </w:pPr>
      <w:r>
        <w:rPr/>
        <w:drawing>
          <wp:inline distT="0" distB="0" distL="0" distR="0">
            <wp:extent cx="4620260" cy="36963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1"/>
        <w:rPr/>
      </w:pPr>
      <w:bookmarkStart w:id="29" w:name="hmm-aic"/>
      <w:bookmarkEnd w:id="29"/>
      <w:r>
        <w:rPr/>
        <w:t>8</w:t>
        <w:tab/>
        <w:t>HMM Estimated Parameters</w:t>
      </w:r>
    </w:p>
    <w:p>
      <w:pPr>
        <w:pStyle w:val="FirstParagraph"/>
        <w:rPr/>
      </w:pPr>
      <w:r>
        <w:rPr/>
        <w:drawing>
          <wp:inline distT="0" distB="0" distL="0" distR="0">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1"/>
        <w:rPr/>
      </w:pPr>
      <w:bookmarkStart w:id="30" w:name="hmm-estimated-parameters"/>
      <w:bookmarkEnd w:id="30"/>
      <w:r>
        <w:rPr/>
        <w:t>9</w:t>
        <w:tab/>
        <w:t>HMM Pseudo-residuals</w:t>
      </w:r>
    </w:p>
    <w:p>
      <w:pPr>
        <w:pStyle w:val="FirstParagraph"/>
        <w:rPr/>
      </w:pPr>
      <w:r>
        <w:rPr/>
        <w:drawing>
          <wp:inline distT="0" distB="0" distL="0" distR="0">
            <wp:extent cx="5943600" cy="49530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Heading1"/>
        <w:rPr/>
      </w:pPr>
      <w:bookmarkStart w:id="31" w:name="hmm-pseudo-residuals"/>
      <w:bookmarkEnd w:id="31"/>
      <w:r>
        <w:rPr/>
        <w:t>10</w:t>
        <w:tab/>
        <w:t>Individual VeDBA Actograms</w:t>
      </w:r>
    </w:p>
    <w:p>
      <w:pPr>
        <w:pStyle w:val="FirstParagraph"/>
        <w:rPr/>
      </w:pPr>
      <w:r>
        <w:rPr/>
        <w:drawing>
          <wp:inline distT="0" distB="0" distL="0" distR="0">
            <wp:extent cx="5943600" cy="820991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Heading1"/>
        <w:rPr/>
      </w:pPr>
      <w:bookmarkStart w:id="32" w:name="individual-vedba-actograms"/>
      <w:bookmarkEnd w:id="32"/>
      <w:r>
        <w:rPr/>
        <w:t>11</w:t>
        <w:tab/>
        <w:t>Individual High Activity Actograms</w:t>
      </w:r>
    </w:p>
    <w:p>
      <w:pPr>
        <w:pStyle w:val="FirstParagraph"/>
        <w:rPr/>
      </w:pPr>
      <w:r>
        <w:rPr/>
        <w:drawing>
          <wp:inline distT="0" distB="0" distL="0" distR="0">
            <wp:extent cx="5943600" cy="820991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1"/>
        <w:rPr/>
      </w:pPr>
      <w:bookmarkStart w:id="33" w:name="individual-high-activity-actograms"/>
      <w:bookmarkEnd w:id="33"/>
      <w:r>
        <w:rPr/>
        <w:t>12</w:t>
        <w:tab/>
        <w:t>Individual Medium Activity Actograms</w:t>
      </w:r>
    </w:p>
    <w:p>
      <w:pPr>
        <w:pStyle w:val="FirstParagraph"/>
        <w:rPr/>
      </w:pPr>
      <w:r>
        <w:rPr/>
        <w:drawing>
          <wp:inline distT="0" distB="0" distL="0" distR="0">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1"/>
        <w:rPr/>
      </w:pPr>
      <w:bookmarkStart w:id="34" w:name="individual-medium-activity-actograms"/>
      <w:bookmarkEnd w:id="34"/>
      <w:r>
        <w:rPr/>
        <w:t>13</w:t>
        <w:tab/>
        <w:t>Individual Rhythmicity Plots</w:t>
      </w:r>
    </w:p>
    <w:p>
      <w:pPr>
        <w:pStyle w:val="FirstParagraph"/>
        <w:rPr/>
      </w:pPr>
      <w:r>
        <w:rPr/>
        <w:drawing>
          <wp:inline distT="0" distB="0" distL="0" distR="0">
            <wp:extent cx="5943600" cy="820864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1"/>
        <w:rPr/>
      </w:pPr>
      <w:bookmarkStart w:id="35" w:name="individual-rhythmicity-plots"/>
      <w:bookmarkEnd w:id="35"/>
      <w:r>
        <w:rPr/>
        <w:t>14</w:t>
        <w:tab/>
        <w:t>Individual Period Estimation</w:t>
      </w:r>
    </w:p>
    <w:p>
      <w:pPr>
        <w:pStyle w:val="FirstParagraph"/>
        <w:rPr/>
      </w:pPr>
      <w:r>
        <w:rPr/>
        <w:drawing>
          <wp:inline distT="0" distB="0" distL="0" distR="0">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36" w:name="references"/>
      <w:bookmarkStart w:id="37" w:name="individual-period-estimation"/>
      <w:bookmarkEnd w:id="37"/>
      <w:r>
        <w:rPr/>
        <w:t>References</w:t>
      </w:r>
    </w:p>
    <w:p>
      <w:pPr>
        <w:pStyle w:val="FirstParagraph"/>
        <w:rPr/>
      </w:pPr>
      <w:r>
        <w:rPr/>
      </w:r>
    </w:p>
    <w:p>
      <w:pPr>
        <w:pStyle w:val="Bibliography"/>
        <w:rPr/>
      </w:pPr>
      <w:bookmarkStart w:id="38" w:name="refs"/>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39" w:name="ref-abraham2009"/>
      <w:bookmarkEnd w:id="39"/>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40" w:name="ref-amaya2016"/>
      <w:bookmarkEnd w:id="40"/>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41" w:name="ref-aranda-rickert2014"/>
      <w:bookmarkEnd w:id="41"/>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42" w:name="ref-aranda-rickert2011a"/>
      <w:bookmarkEnd w:id="42"/>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43" w:name="ref-bivand2020"/>
      <w:bookmarkEnd w:id="43"/>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44" w:name="ref-bunn2008"/>
      <w:bookmarkEnd w:id="44"/>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45" w:name="ref-burnham2002"/>
      <w:bookmarkEnd w:id="45"/>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46" w:name="ref-dowse2009"/>
      <w:bookmarkEnd w:id="46"/>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47" w:name="ref-fracchia2011"/>
      <w:bookmarkEnd w:id="47"/>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48" w:name="ref-activity2000"/>
      <w:bookmarkEnd w:id="48"/>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49" w:name="ref-hansw.borchers2019"/>
      <w:bookmarkEnd w:id="49"/>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50" w:name="ref-jannetti2019"/>
      <w:bookmarkEnd w:id="50"/>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51" w:name="ref-langrock2012"/>
      <w:bookmarkEnd w:id="51"/>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52" w:name="ref-leise2017"/>
      <w:bookmarkEnd w:id="52"/>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53" w:name="ref-leosbarajas2017"/>
      <w:bookmarkEnd w:id="53"/>
      <w:r>
        <w:rPr/>
        <w:t xml:space="preserve">Levine, Joel D, Pablo Funes, Harold B Dowse, and Jeffrey C Hall. 2002. “Signal Analysis of Behavioral and Molecular Cycles.” </w:t>
      </w:r>
      <w:r>
        <w:rPr>
          <w:i/>
          <w:iCs/>
        </w:rPr>
        <w:t>BMC Neuroscience</w:t>
      </w:r>
      <w:r>
        <w:rPr/>
        <w:t>, 25.</w:t>
      </w:r>
    </w:p>
    <w:p>
      <w:pPr>
        <w:pStyle w:val="Bibliography"/>
        <w:rPr/>
      </w:pPr>
      <w:bookmarkStart w:id="54" w:name="ref-levine2002"/>
      <w:bookmarkEnd w:id="54"/>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55" w:name="ref-mcclintock2020"/>
      <w:bookmarkEnd w:id="55"/>
      <w:r>
        <w:rPr/>
        <w:t>McClintock, Brett T, and Theo Michelot. 2021. “momentuHMM: R Package for Analysis of Telemetry Data Using Generalized Multivariate Hidden Markov Models of Animal Movement,” 155.</w:t>
      </w:r>
    </w:p>
    <w:p>
      <w:pPr>
        <w:pStyle w:val="Bibliography"/>
        <w:rPr/>
      </w:pPr>
      <w:bookmarkStart w:id="56" w:name="ref-mcclintock2021"/>
      <w:bookmarkEnd w:id="56"/>
      <w:r>
        <w:rPr/>
        <w:t>Michelot, Theo, and Roland Langrock. 2019. “A Short Guide to Choosing Initial Parameter Values for the Estimation in moveHMM,” 10.</w:t>
      </w:r>
    </w:p>
    <w:p>
      <w:pPr>
        <w:pStyle w:val="Bibliography"/>
        <w:rPr/>
      </w:pPr>
      <w:bookmarkStart w:id="57" w:name="ref-michelot2019"/>
      <w:bookmarkEnd w:id="57"/>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58" w:name="ref-papastamatiou2018"/>
      <w:bookmarkEnd w:id="58"/>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59" w:name="ref-patterson2019"/>
      <w:bookmarkEnd w:id="59"/>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60" w:name="ref-patterson2009"/>
      <w:bookmarkEnd w:id="60"/>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61" w:name="ref-pohle2017"/>
      <w:bookmarkEnd w:id="61"/>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62" w:name="ref-qasem2012"/>
      <w:bookmarkEnd w:id="62"/>
      <w:r>
        <w:rPr/>
        <w:t xml:space="preserve">R Core Team. 2020. “R: A Language and Environment for Statistical Computing.” </w:t>
      </w:r>
      <w:hyperlink r:id="rId46">
        <w:r>
          <w:rPr>
            <w:rStyle w:val="InternetLink"/>
          </w:rPr>
          <w:t>https://www.R-project.org/.</w:t>
        </w:r>
      </w:hyperlink>
    </w:p>
    <w:p>
      <w:pPr>
        <w:pStyle w:val="Bibliography"/>
        <w:rPr/>
      </w:pPr>
      <w:bookmarkStart w:id="63" w:name="ref-rcoreteam2020"/>
      <w:bookmarkEnd w:id="63"/>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64" w:name="ref-ruf1999"/>
      <w:bookmarkEnd w:id="64"/>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65" w:name="ref-shepard2008"/>
      <w:bookmarkEnd w:id="65"/>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66" w:name="ref-tomotani2012"/>
      <w:bookmarkEnd w:id="66"/>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67" w:name="ref-valentinuzzi2009"/>
      <w:bookmarkEnd w:id="67"/>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68" w:name="ref-vandekerk2015"/>
      <w:bookmarkEnd w:id="68"/>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69" w:name="ref-williams2014"/>
      <w:bookmarkEnd w:id="69"/>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70" w:name="ref-williams2016"/>
      <w:bookmarkEnd w:id="70"/>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71" w:name="ref-zucchini2016"/>
      <w:bookmarkStart w:id="72" w:name="ref-wilson2008"/>
      <w:bookmarkEnd w:id="72"/>
      <w:r>
        <w:rPr/>
        <w:t xml:space="preserve">Zucchini, Walter, Iain MacDonald, and Roland Langrock. 2016. </w:t>
      </w:r>
      <w:r>
        <w:rPr>
          <w:i/>
          <w:iCs/>
        </w:rPr>
        <w:t>Hidden Markov Models for Time Series - An Introduction Using R</w:t>
      </w:r>
      <w:r>
        <w:rPr/>
        <w:t>. Vol. 43.</w:t>
      </w:r>
      <w:bookmarkEnd w:id="36"/>
      <w:bookmarkEnd w:id="38"/>
      <w:bookmarkEnd w:id="71"/>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1-11-05T18:02:00Z" w:initials="">
    <w:p>
      <w:r>
        <w:rPr>
          <w:rFonts w:ascii="Liberation Serif" w:hAnsi="Liberation Serif" w:eastAsia="Segoe UI"/>
          <w:i/>
          <w:sz w:val="16"/>
          <w:lang w:eastAsia="en-US" w:bidi="en-US" w:val="pt-BR"/>
        </w:rPr>
        <w:t>Reply to gisele oda (11/05/2021, 12:27): "..."</w:t>
      </w:r>
    </w:p>
    <w:p>
      <w:r>
        <w:rPr>
          <w:rFonts w:ascii="Liberation Serif" w:hAnsi="Liberation Serif" w:eastAsia="Segoe UI"/>
          <w:sz w:val="20"/>
          <w:lang w:eastAsia="en-US" w:bidi="en-US" w:val="pt-BR"/>
        </w:rPr>
        <w:t>Acho que esse numero de Densidade não são mto impoirtantes. O importante é o padrao da curva. E eu não gostaria de entrar mto nesse explicação que eu acho que vai envolver um pouco de estatistica.</w:t>
      </w:r>
    </w:p>
  </w:comment>
  <w:comment w:id="1" w:author="gisele oda" w:date="2021-11-07T10:03:00Z" w:initials="go">
    <w:p>
      <w:r>
        <w:rPr>
          <w:rFonts w:ascii="Liberation Serif" w:hAnsi="Liberation Serif" w:eastAsia="Segoe UI"/>
          <w:lang w:eastAsia="en-US" w:bidi="en-US" w:val="pt-BR"/>
        </w:rPr>
        <w:t xml:space="preserve">OK então deixe uma referência mas procure no mínimo associar quantos minutos de exposição corresponderia ao valor máximo de density observado (0.025?) e informar que a relação entre o density e o tempo de exposição são lineares (entendi que são, certo?). </w:t>
      </w:r>
    </w:p>
  </w:comment>
  <w:comment w:id="2" w:author="Unknown Author" w:date="2021-11-08T11:43:58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10:03): "..."</w:t>
      </w:r>
    </w:p>
    <w:p>
      <w:r>
        <w:rPr>
          <w:rFonts w:ascii="Liberation Serif" w:hAnsi="Liberation Serif" w:eastAsia="Segoe UI"/>
          <w:sz w:val="20"/>
          <w:lang w:bidi="ar-SA" w:eastAsia="en-US" w:val="en-US"/>
        </w:rPr>
        <w:t>Precisamos esclarer esse ponto melhor</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A densidade nada tem a ver com o tempo na superficie. É apenas uma maneira de visualizar quando é mais provavel que os animais saiam para a superficie.</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Isso é feito usando os pontos em que o animal estava na superficie (uma variavel de sim/nao). Com base nisso tem-se alguns horarios que concentram maior numero de saidas e portanto tem uma densidade mais alta, o que seria equivalente a uma prob mais alta tbm.</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No caso de 0.025, esse é a probabilidade de um animal sair no intervalo ao redor do horario correspondente.</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p>
  </w:comment>
  <w:comment w:id="3" w:author="gisele oda" w:date="2021-11-07T10:38:00Z" w:initials="go">
    <w:p>
      <w:r>
        <w:rPr>
          <w:rFonts w:ascii="Liberation Serif" w:hAnsi="Liberation Serif" w:eastAsia="Segoe UI"/>
          <w:lang w:eastAsia="en-US" w:bidi="en-US" w:val="pt-BR"/>
        </w:rPr>
        <w:t>Ficou repetido mas se não escrever, pode parecer que o mean daily corresponde somente ao percentage.</w:t>
      </w:r>
    </w:p>
  </w:comment>
  <w:comment w:id="4" w:author="gisele oda" w:date="2021-11-07T10:44:00Z" w:initials="go">
    <w:p>
      <w:r>
        <w:rPr>
          <w:rFonts w:ascii="Liberation Serif" w:hAnsi="Liberation Serif" w:eastAsia="Segoe UI"/>
          <w:lang w:eastAsia="en-US" w:bidi="en-US" w:val="pt-BR"/>
        </w:rPr>
        <w:t>Para se chegar ao valor da média de 72min por dia, (que você mencionou que não tem i=diferença entre grupos) precisa descrever os passos: primeiro você fez  a média por indivíduo, depois você fez a média entre indivíduos do mesmo mês,e viu que não tem diferença entre os grupos por ANOVA? Tem muito passo a descrever antes de chegar aos 76 min representando todos os tucos.</w:t>
      </w:r>
    </w:p>
  </w:comment>
  <w:comment w:id="5" w:author="Unknown Author" w:date="2021-11-08T10:52:29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10:44): "..."</w:t>
      </w:r>
    </w:p>
    <w:p>
      <w:r>
        <w:rPr>
          <w:rFonts w:ascii="Liberation Serif" w:hAnsi="Liberation Serif" w:eastAsia="Segoe UI"/>
          <w:sz w:val="20"/>
          <w:lang w:bidi="ar-SA" w:eastAsia="en-US" w:val="en-US"/>
        </w:rPr>
        <w:t>Não, fiz só a média de cada individuo.</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 xml:space="preserve">Assim para cada mês temos o numero de pontos igual ao numero de animais. Esses pontos formam uma distribuição diferente para cada mês e é essas distribuição que o ANOVA compara pra ver se são iguais ou não. </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É que na hora de descrever os resultados eu calculei a média de TODOS tucos já que segundo o ANOVA não existia diferenca entre grupos.</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 xml:space="preserve">Porém essa médoa não é uma parte da análise, só calculei para facilitar a descricao dos resultados e reporta só um número ao invés de uma média pra cada estação. </w:t>
      </w:r>
    </w:p>
  </w:comment>
  <w:comment w:id="6" w:author="gisele oda" w:date="2021-11-07T10:49:00Z" w:initials="go">
    <w:p>
      <w:r>
        <w:rPr>
          <w:rFonts w:ascii="Liberation Serif" w:hAnsi="Liberation Serif" w:eastAsia="Segoe UI"/>
          <w:lang w:eastAsia="en-US" w:bidi="en-US" w:val="pt-BR"/>
        </w:rPr>
        <w:t>No passo seguinte você comparou a percentagem diária em relação a daylength, então precisa descrever todos os passos aqui também.</w:t>
      </w:r>
    </w:p>
  </w:comment>
  <w:comment w:id="7" w:author="Unknown Author" w:date="2021-11-08T11:39:29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10:49): "..."</w:t>
      </w:r>
    </w:p>
    <w:p>
      <w:r>
        <w:rPr>
          <w:rFonts w:ascii="Liberation Serif" w:hAnsi="Liberation Serif" w:eastAsia="Segoe UI"/>
          <w:sz w:val="20"/>
          <w:lang w:bidi="ar-SA" w:eastAsia="en-US" w:val="en-US"/>
        </w:rPr>
        <w:t>Não entendi esse ponto. O ‘percentage’ já é em relaçao ao daylenght.</w:t>
      </w:r>
      <w:r>
        <w:rPr>
          <w:rFonts w:ascii="Liberation Serif" w:hAnsi="Liberation Serif" w:eastAsia="Segoe UI"/>
          <w:sz w:val="20"/>
          <w:lang w:bidi="ar-SA" w:eastAsia="en-US" w:val="en-US"/>
        </w:rPr>
      </w:r>
      <w:r>
        <w:rPr>
          <w:rFonts w:ascii="Liberation Serif" w:hAnsi="Liberation Serif" w:eastAsia="Segoe UI"/>
          <w:sz w:val="20"/>
          <w:lang w:bidi="ar-SA" w:eastAsia="en-US" w:val="en-US"/>
        </w:rPr>
      </w:r>
      <w:r>
        <w:rPr>
          <w:rFonts w:ascii="Liberation Serif" w:hAnsi="Liberation Serif" w:eastAsia="Segoe UI"/>
          <w:sz w:val="20"/>
          <w:lang w:bidi="ar-SA" w:eastAsia="en-US" w:val="en-US"/>
        </w:rPr>
        <w:t>Modifiquei a frase pra ver se fica um pouco mais claro</w:t>
      </w:r>
    </w:p>
  </w:comment>
  <w:comment w:id="9" w:author="gisele oda" w:date="2021-11-07T10:14:00Z" w:initials="go">
    <w:p>
      <w:r>
        <w:rPr>
          <w:rFonts w:ascii="Liberation Serif" w:hAnsi="Liberation Serif" w:eastAsia="Segoe UI"/>
          <w:lang w:eastAsia="en-US" w:bidi="en-US" w:val="pt-BR"/>
        </w:rPr>
        <w:t xml:space="preserve">Ficou boa a tabela aqui! Mas acho que não precisa colocar o trecho final que começa com “not all recpatured” porque já está no texto. </w:t>
      </w:r>
    </w:p>
  </w:comment>
  <w:comment w:id="8" w:author="gisele oda" w:date="2021-11-07T10:40:00Z" w:initials="go">
    <w:p>
      <w:r>
        <w:rPr>
          <w:rFonts w:ascii="Liberation Serif" w:hAnsi="Liberation Serif" w:eastAsia="Segoe UI"/>
          <w:lang w:eastAsia="en-US" w:bidi="en-US" w:val="pt-BR"/>
        </w:rPr>
        <w:t>Seria bom também ter uma outra tabela especificando quantos dias de medida tem para cada indivíduo.</w:t>
      </w:r>
    </w:p>
  </w:comment>
  <w:comment w:id="10" w:author="Unknown Author" w:date="2021-11-08T10:57:20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10:40): "..."</w:t>
      </w:r>
    </w:p>
    <w:p>
      <w:r>
        <w:rPr>
          <w:rFonts w:ascii="Liberation Serif" w:hAnsi="Liberation Serif" w:eastAsia="Segoe UI"/>
          <w:sz w:val="20"/>
          <w:lang w:bidi="ar-SA" w:eastAsia="en-US" w:val="en-US"/>
        </w:rPr>
        <w:t>Sim, como comentei no e-mail acho que vou colocar uma tabela como essa sugerida nos suplementos já que vai ser uma tabela bem extensa.</w:t>
      </w:r>
    </w:p>
  </w:comment>
  <w:comment w:id="11" w:author="gisele oda" w:date="2021-11-05T15:34:00Z" w:initials="go">
    <w:p>
      <w:r>
        <w:rPr>
          <w:rFonts w:ascii="Liberation Serif" w:hAnsi="Liberation Serif" w:eastAsia="Segoe UI"/>
          <w:lang w:eastAsia="en-US" w:val="pt-BR" w:bidi="en-US"/>
        </w:rPr>
        <w:t xml:space="preserve">Não seria melhor informar um valor de julho e um de fevereiro, já que você vai dividiri isso depois? Precisa especificar quais animais foram usados em cada grupo </w:t>
      </w:r>
      <w:r>
        <w:rPr>
          <w:rFonts w:ascii="Liberation Serif" w:hAnsi="Liberation Serif" w:eastAsia="Segoe UI"/>
          <w:color w:val="FF0000"/>
          <w:lang w:eastAsia="en-US" w:val="pt-BR" w:bidi="en-US"/>
        </w:rPr>
        <w:t>e como foi feita essa média.</w:t>
      </w:r>
    </w:p>
  </w:comment>
  <w:comment w:id="12" w:author="Unknown Author" w:date="2021-11-05T17:41:00Z" w:initials="">
    <w:p>
      <w:r>
        <w:rPr>
          <w:rFonts w:ascii="Liberation Serif" w:hAnsi="Liberation Serif" w:eastAsia="Segoe UI"/>
          <w:i/>
          <w:sz w:val="16"/>
          <w:lang w:eastAsia="en-US" w:bidi="en-US" w:val="pt-BR"/>
        </w:rPr>
        <w:t>Reply to gisele oda (11/05/2021, 15:34): "..."</w:t>
      </w:r>
    </w:p>
    <w:p>
      <w:r>
        <w:rPr>
          <w:rFonts w:ascii="Liberation Serif" w:hAnsi="Liberation Serif" w:eastAsia="Segoe UI"/>
          <w:sz w:val="20"/>
          <w:lang w:eastAsia="en-US" w:bidi="en-US" w:val="pt-BR"/>
        </w:rPr>
        <w:t>Havia deixado no geral pq não houve nenhuma diferenca entre os grupos nesse caso. Mofifiquei a ordem das frase pra ver se fica melhor apresentado.</w:t>
      </w:r>
    </w:p>
  </w:comment>
  <w:comment w:id="14" w:author="gisele oda" w:date="2021-11-07T10:47:00Z" w:initials="go">
    <w:p>
      <w:r>
        <w:rPr>
          <w:rFonts w:ascii="Liberation Serif" w:hAnsi="Liberation Serif" w:eastAsia="Segoe UI"/>
          <w:lang w:eastAsia="en-US" w:bidi="en-US" w:val="pt-BR"/>
        </w:rPr>
        <w:t>Comentários no Geral</w:t>
      </w:r>
      <w:r>
        <w:rPr>
          <w:rFonts w:ascii="Liberation Serif" w:hAnsi="Liberation Serif" w:eastAsia="Segoe UI"/>
          <w:lang w:eastAsia="en-US" w:bidi="en-US" w:val="pt-BR"/>
        </w:rPr>
      </w:r>
    </w:p>
  </w:comment>
  <w:comment w:id="13" w:author="gisele oda" w:date="2021-11-07T11:01:00Z" w:initials="go">
    <w:p>
      <w:r>
        <w:rPr>
          <w:rFonts w:ascii="Liberation Serif" w:hAnsi="Liberation Serif" w:eastAsia="Segoe UI"/>
          <w:lang w:eastAsia="en-US" w:bidi="en-US" w:val="pt-BR"/>
        </w:rPr>
        <w:t>Confirmar, por via das duvidas, os cálculos que resultaram naqueles 2 individuos de fevereiro com maiores tempos diários de super´ficie, pois olhando nos actogramas  não consigo achar quem seriam! O Fev 05 pode ser um deles mas como a escala das figuras esta diferente entre indivíduos e ele tem mais dias, pode dar uma ilusão ótica.  De qualquer forma, confirmar a média do tempo total diário de superfície dos animais de Fevereiro.</w:t>
      </w:r>
    </w:p>
  </w:comment>
  <w:comment w:id="15" w:author="Unknown Author" w:date="2021-11-08T12:46:44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11:01): "..."</w:t>
      </w:r>
    </w:p>
    <w:p>
      <w:r>
        <w:rPr>
          <w:rFonts w:ascii="Liberation Serif" w:hAnsi="Liberation Serif" w:eastAsia="Segoe UI"/>
          <w:sz w:val="20"/>
          <w:lang w:bidi="ar-SA" w:eastAsia="en-US" w:val="en-US"/>
        </w:rPr>
        <w:t>Isso mesmo, esses pontos são o fev05 (95min) e o fev03 (72min).</w:t>
      </w:r>
    </w:p>
  </w:comment>
  <w:comment w:id="16" w:author="gisele oda" w:date="2021-11-05T15:33:00Z" w:initials="go">
    <w:p>
      <w:r>
        <w:rPr>
          <w:rFonts w:ascii="Liberation Serif" w:hAnsi="Liberation Serif" w:eastAsia="Segoe UI"/>
          <w:lang w:eastAsia="en-US" w:val="pt-BR" w:bidi="en-US"/>
        </w:rPr>
        <w:t>Seria 13 +-4 %, certo?</w:t>
      </w:r>
    </w:p>
  </w:comment>
  <w:comment w:id="17" w:author="Unknown Author" w:date="2021-11-05T17:40:00Z" w:initials="">
    <w:p>
      <w:r>
        <w:rPr>
          <w:rFonts w:ascii="Liberation Serif" w:hAnsi="Liberation Serif" w:eastAsia="Segoe UI"/>
          <w:i/>
          <w:sz w:val="16"/>
          <w:lang w:eastAsia="en-US" w:bidi="en-US" w:val="pt-BR"/>
        </w:rPr>
        <w:t>Reply to gisele oda (11/05/2021, 15:33): "..."</w:t>
      </w:r>
    </w:p>
    <w:p>
      <w:r>
        <w:rPr>
          <w:rFonts w:ascii="Liberation Serif" w:hAnsi="Liberation Serif" w:eastAsia="Segoe UI"/>
          <w:sz w:val="20"/>
          <w:lang w:eastAsia="en-US" w:bidi="en-US" w:val="pt-BR"/>
        </w:rPr>
        <w:t>Isso mesmo, vou consertar isso nas análises mais tardes e passo para o documento.</w:t>
      </w:r>
    </w:p>
  </w:comment>
  <w:comment w:id="18" w:author="gisele oda" w:date="2021-11-05T14:50:00Z" w:initials="go">
    <w:p>
      <w:r>
        <w:rPr>
          <w:rFonts w:ascii="Liberation Serif" w:hAnsi="Liberation Serif" w:eastAsia="Segoe UI"/>
          <w:lang w:eastAsia="en-US" w:val="pt-BR" w:bidi="en-US"/>
        </w:rPr>
        <w:t>Mudar ID para # na figura (A) da esquerda</w:t>
      </w:r>
    </w:p>
  </w:comment>
  <w:comment w:id="19" w:author="Unknown Author" w:date="2021-11-05T19:52:00Z" w:initials="">
    <w:p>
      <w:r>
        <w:rPr>
          <w:rFonts w:ascii="Liberation Serif" w:hAnsi="Liberation Serif" w:eastAsia="Segoe UI"/>
          <w:i/>
          <w:sz w:val="16"/>
          <w:lang w:eastAsia="en-US" w:bidi="en-US" w:val="pt-BR"/>
        </w:rPr>
        <w:t>Reply to gisele oda (11/05/2021, 14:50): "..."</w:t>
      </w:r>
    </w:p>
    <w:p>
      <w:r>
        <w:rPr>
          <w:rFonts w:ascii="Liberation Serif" w:hAnsi="Liberation Serif" w:eastAsia="Segoe UI"/>
          <w:sz w:val="20"/>
          <w:lang w:eastAsia="en-US" w:bidi="en-US" w:val="pt-BR"/>
        </w:rPr>
        <w:t>Ok, farei isso mais tarde depois de arrumar o texto</w:t>
      </w:r>
    </w:p>
  </w:comment>
  <w:comment w:id="20" w:author="gisele oda" w:date="2021-11-07T10:56:00Z" w:initials="go">
    <w:p>
      <w:r>
        <w:rPr>
          <w:rFonts w:ascii="Liberation Serif" w:hAnsi="Liberation Serif" w:eastAsia="Segoe UI"/>
          <w:lang w:eastAsia="en-US" w:bidi="en-US" w:val="pt-BR"/>
        </w:rPr>
        <w:t>Mencionar o teste utilizado e o p</w:t>
      </w:r>
    </w:p>
  </w:comment>
  <w:comment w:id="21" w:author="gisele oda" w:date="2021-11-07T10:57:00Z" w:initials="go">
    <w:p>
      <w:r>
        <w:rPr>
          <w:rFonts w:ascii="Liberation Serif" w:hAnsi="Liberation Serif" w:eastAsia="Segoe UI"/>
          <w:lang w:eastAsia="en-US" w:bidi="en-US" w:val="pt-BR"/>
        </w:rPr>
        <w:t>Mencionar o teste utilizado e o 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bering>
</file>

<file path=word/settings.xml><?xml version="1.0" encoding="utf-8"?>
<w:settings xmlns:w="http://schemas.openxmlformats.org/wordprocessingml/2006/main">
  <w:zoom w:percent="100"/>
  <w:revisionView w:insDel="0" w:formatting="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ahoma"/>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Tahoma"/>
      <w:color w:val="auto"/>
      <w:kern w:val="0"/>
      <w:sz w:val="24"/>
      <w:szCs w:val="24"/>
      <w:lang w:val="en-US" w:eastAsia="en-US" w:bidi="ar-SA"/>
    </w:rPr>
  </w:style>
  <w:style w:type="paragraph" w:styleId="Heading1">
    <w:name w:val="Heading 1"/>
    <w:basedOn w:val="Normal"/>
    <w:next w:val="TextBody"/>
    <w:uiPriority w:val="9"/>
    <w:qFormat/>
    <w:pPr>
      <w:spacing w:before="340" w:after="369"/>
      <w:outlineLvl w:val="0"/>
    </w:pPr>
    <w:rPr>
      <w:b/>
      <w:sz w:val="32"/>
      <w:szCs w:val="32"/>
    </w:rPr>
  </w:style>
  <w:style w:type="paragraph" w:styleId="Heading2">
    <w:name w:val="Heading 2"/>
    <w:basedOn w:val="Normal"/>
    <w:next w:val="TextBody"/>
    <w:uiPriority w:val="9"/>
    <w:unhideWhenUsed/>
    <w:qFormat/>
    <w:pPr>
      <w:keepNext w:val="true"/>
      <w:keepLines/>
      <w:numPr>
        <w:ilvl w:val="0"/>
        <w:numId w:val="1"/>
      </w:numPr>
      <w:spacing w:before="369" w:after="346"/>
      <w:outlineLvl w:val="0"/>
    </w:pPr>
    <w:rPr>
      <w:rFonts w:ascii="Garamond" w:hAnsi="Garamond"/>
      <w:b/>
      <w:bCs/>
      <w:sz w:val="28"/>
      <w:szCs w:val="28"/>
    </w:rPr>
  </w:style>
  <w:style w:type="paragraph" w:styleId="Heading3">
    <w:name w:val="Heading 3"/>
    <w:basedOn w:val="Normal"/>
    <w:next w:val="TextBody"/>
    <w:uiPriority w:val="9"/>
    <w:unhideWhenUsed/>
    <w:qFormat/>
    <w:pPr>
      <w:spacing w:before="340" w:after="369"/>
      <w:outlineLvl w:val="2"/>
    </w:pPr>
    <w:rPr>
      <w:rFonts w:ascii="Garamond" w:hAnsi="Garamond"/>
      <w:b/>
    </w:rPr>
  </w:style>
  <w:style w:type="paragraph" w:styleId="Heading4">
    <w:name w:val="Heading 4"/>
    <w:basedOn w:val="Normal"/>
    <w:next w:val="TextBody"/>
    <w:uiPriority w:val="9"/>
    <w:semiHidden/>
    <w:unhideWhenUsed/>
    <w:qFormat/>
    <w:pPr>
      <w:keepNext w:val="true"/>
      <w:keepLines/>
      <w:spacing w:before="369" w:after="340"/>
      <w:outlineLvl w:val="3"/>
    </w:pPr>
    <w:rPr>
      <w:rFonts w:ascii="Garamond" w:hAnsi="Garamond"/>
      <w:b/>
      <w:bCs/>
    </w:rPr>
  </w:style>
  <w:style w:type="paragraph" w:styleId="Heading5">
    <w:name w:val="Heading 5"/>
    <w:basedOn w:val="Normal"/>
    <w:next w:val="TextBody"/>
    <w:uiPriority w:val="9"/>
    <w:semiHidden/>
    <w:unhideWhenUsed/>
    <w:qFormat/>
    <w:pPr>
      <w:keepNext w:val="true"/>
      <w:keepLines/>
      <w:spacing w:before="200" w:after="0"/>
      <w:outlineLvl w:val="4"/>
    </w:pPr>
    <w:rPr>
      <w:rFonts w:ascii="Garamond" w:hAnsi="Garamond"/>
      <w:iCs/>
    </w:rPr>
  </w:style>
  <w:style w:type="paragraph" w:styleId="Heading6">
    <w:name w:val="Heading 6"/>
    <w:basedOn w:val="Normal"/>
    <w:next w:val="TextBody"/>
    <w:uiPriority w:val="9"/>
    <w:semiHidden/>
    <w:unhideWhenUsed/>
    <w:qFormat/>
    <w:pPr>
      <w:keepNext w:val="true"/>
      <w:keepLines/>
      <w:spacing w:before="200" w:after="0"/>
      <w:outlineLvl w:val="5"/>
    </w:pPr>
    <w:rPr>
      <w:rFonts w:ascii="Garamond" w:hAnsi="Garamond"/>
    </w:rPr>
  </w:style>
  <w:style w:type="paragraph" w:styleId="Heading7">
    <w:name w:val="Heading 7"/>
    <w:basedOn w:val="Normal"/>
    <w:next w:val="TextBody"/>
    <w:qFormat/>
    <w:pPr>
      <w:keepNext w:val="true"/>
      <w:keepLines/>
      <w:spacing w:before="200" w:after="0"/>
      <w:outlineLvl w:val="6"/>
    </w:pPr>
    <w:rPr>
      <w:rFonts w:ascii="Garamond" w:hAnsi="Garamond"/>
    </w:rPr>
  </w:style>
  <w:style w:type="paragraph" w:styleId="Heading8">
    <w:name w:val="Heading 8"/>
    <w:basedOn w:val="Normal"/>
    <w:next w:val="TextBody"/>
    <w:qFormat/>
    <w:pPr>
      <w:keepNext w:val="true"/>
      <w:keepLines/>
      <w:spacing w:before="200" w:after="0"/>
      <w:outlineLvl w:val="7"/>
    </w:pPr>
    <w:rPr>
      <w:rFonts w:ascii="Garamond" w:hAnsi="Garamond"/>
    </w:rPr>
  </w:style>
  <w:style w:type="paragraph" w:styleId="Heading9">
    <w:name w:val="Heading 9"/>
    <w:basedOn w:val="Normal"/>
    <w:next w:val="TextBody"/>
    <w:qFormat/>
    <w:pPr>
      <w:keepNext w:val="true"/>
      <w:keepLines/>
      <w:spacing w:before="200" w:after="0"/>
      <w:outlineLvl w:val="8"/>
    </w:pPr>
    <w:rPr>
      <w:rFonts w:ascii="Garamond" w:hAnsi="Garamon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qFormat/>
    <w:rPr/>
  </w:style>
  <w:style w:type="character" w:styleId="VerbatimChar" w:customStyle="1">
    <w:name w:val="Verbatim Char"/>
    <w:basedOn w:val="LegendaChar"/>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rPr>
  </w:style>
  <w:style w:type="character" w:styleId="CorpodetextoChar" w:customStyle="1">
    <w:name w:val="Corpo de texto Char"/>
    <w:basedOn w:val="DefaultParagraphFont"/>
    <w:qFormat/>
    <w:rPr>
      <w:rFonts w:ascii="Garamond" w:hAnsi="Garamond"/>
    </w:rPr>
  </w:style>
  <w:style w:type="character" w:styleId="VisitedInternetLink">
    <w:name w:val="FollowedHyperlink"/>
    <w:basedOn w:val="DefaultParagraphFont"/>
    <w:rPr>
      <w:color w:val="800080"/>
      <w:u w:val="single"/>
    </w:rPr>
  </w:style>
  <w:style w:type="character" w:styleId="Linenumber">
    <w:name w:val="line number"/>
    <w:basedOn w:val="DefaultParagraphFont"/>
    <w:qFormat/>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qFormat/>
    <w:rPr>
      <w:sz w:val="16"/>
      <w:szCs w:val="16"/>
    </w:rPr>
  </w:style>
  <w:style w:type="character" w:styleId="TextodecomentrioChar" w:customStyle="1">
    <w:name w:val="Texto de comentário Char"/>
    <w:basedOn w:val="DefaultParagraphFont"/>
    <w:qFormat/>
    <w:rPr>
      <w:sz w:val="20"/>
      <w:szCs w:val="20"/>
    </w:rPr>
  </w:style>
  <w:style w:type="character" w:styleId="AssuntodocomentrioChar" w:customStyle="1">
    <w:name w:val="Assunto do comentário Char"/>
    <w:basedOn w:val="TextodecomentrioChar"/>
    <w:qFormat/>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40" w:after="40"/>
      <w:jc w:val="left"/>
    </w:pPr>
    <w:rPr/>
  </w:style>
  <w:style w:type="paragraph" w:styleId="Title">
    <w:name w:val="Title"/>
    <w:basedOn w:val="Normal"/>
    <w:next w:val="TextBody"/>
    <w:uiPriority w:val="10"/>
    <w:qFormat/>
    <w:pPr>
      <w:keepNext w:val="true"/>
      <w:keepLines/>
      <w:spacing w:before="480" w:after="0"/>
      <w:jc w:val="center"/>
    </w:pPr>
    <w:rPr>
      <w:rFonts w:ascii="Garamond" w:hAnsi="Garamond"/>
      <w:b/>
      <w:bCs/>
      <w:sz w:val="36"/>
      <w:szCs w:val="36"/>
    </w:rPr>
  </w:style>
  <w:style w:type="paragraph" w:styleId="Subtitle">
    <w:name w:val="Subtitle"/>
    <w:basedOn w:val="Title"/>
    <w:next w:val="TextBody"/>
    <w:uiPriority w:val="11"/>
    <w:qFormat/>
    <w:pPr>
      <w:spacing w:before="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rFonts w:ascii="Garamond" w:hAnsi="Garamond"/>
      <w:sz w:val="20"/>
      <w:szCs w:val="20"/>
    </w:rPr>
  </w:style>
  <w:style w:type="paragraph" w:styleId="Bibliography">
    <w:name w:val="Bibliography"/>
    <w:basedOn w:val="Normal"/>
    <w:qFormat/>
    <w:pPr/>
    <w:rPr>
      <w:rFonts w:ascii="Garamond" w:hAnsi="Garamond"/>
      <w:sz w:val="22"/>
    </w:rPr>
  </w:style>
  <w:style w:type="paragraph" w:styleId="BlockText">
    <w:name w:val="Block Text"/>
    <w:basedOn w:val="TextBody"/>
    <w:next w:val="TextBody"/>
    <w:qFormat/>
    <w:pPr>
      <w:spacing w:before="100" w:after="100"/>
    </w:pPr>
    <w:rPr>
      <w:rFonts w:ascii="Calibri" w:hAnsi="Calibri"/>
      <w:bCs/>
      <w:sz w:val="20"/>
      <w:szCs w:val="20"/>
    </w:rPr>
  </w:style>
  <w:style w:type="paragraph" w:styleId="Footnote">
    <w:name w:val="Footnote Text"/>
    <w:basedOn w:val="Normal"/>
    <w:pPr/>
    <w:rPr/>
  </w:style>
  <w:style w:type="paragraph" w:styleId="DefinitionTerm" w:customStyle="1">
    <w:name w:val="Definition Term"/>
    <w:basedOn w:val="Normal"/>
    <w:next w:val="Definition"/>
    <w:qFormat/>
    <w:pPr>
      <w:keepNext w:val="true"/>
      <w:keepLines/>
      <w:spacing w:before="0" w:after="0"/>
    </w:pPr>
    <w:rPr>
      <w:rFonts w:ascii="Garamond" w:hAnsi="Garamond"/>
      <w:b/>
    </w:rPr>
  </w:style>
  <w:style w:type="paragraph" w:styleId="Definition" w:customStyle="1">
    <w:name w:val="Definition"/>
    <w:basedOn w:val="Normal"/>
    <w:qFormat/>
    <w:pPr/>
    <w:rPr>
      <w:rFonts w:ascii="Garamond" w:hAnsi="Garamond"/>
    </w:rPr>
  </w:style>
  <w:style w:type="paragraph" w:styleId="TableCaption" w:customStyle="1">
    <w:name w:val="Table Caption"/>
    <w:basedOn w:val="Caption1"/>
    <w:qFormat/>
    <w:pPr>
      <w:keepNext w:val="true"/>
      <w:jc w:val="center"/>
    </w:pPr>
    <w:rPr>
      <w:rFonts w:ascii="Garamond" w:hAnsi="Garamond"/>
    </w:rPr>
  </w:style>
  <w:style w:type="paragraph" w:styleId="ImageCaption" w:customStyle="1">
    <w:name w:val="Image Caption"/>
    <w:basedOn w:val="Caption1"/>
    <w:qFormat/>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qFormat/>
    <w:pPr>
      <w:shd w:val="clear" w:color="auto" w:fill="F8F8F8"/>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2A9D-058E-4C44-A187-1E3DB5EC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Application>LibreOffice/7.1.1.2$Linux_X86_64 LibreOffice_project/10$Build-2</Application>
  <AppVersion>15.0000</AppVersion>
  <Pages>50</Pages>
  <Words>6856</Words>
  <Characters>38088</Characters>
  <CharactersWithSpaces>44730</CharactersWithSpaces>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2021-11-07T13:15:00Z</dcterms:created>
  <dc:creator>gisele oda</dc:creator>
  <dc:description/>
  <dc:language>en-US</dc:language>
  <cp:lastModifiedBy/>
  <cp:lastPrinted>2021-11-07T13:29:00Z</cp:lastPrinted>
  <dcterms:modified xsi:type="dcterms:W3CDTF">2021-11-08T15:28:10Z</dcterms:modified>
  <cp:revision>32</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