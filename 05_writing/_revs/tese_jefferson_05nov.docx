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bookmarkStart w:id="0" w:name="X825f722398abe1ed63c0d68b1ad1655196b03fa"/>
      <w:bookmarkEnd w:id="0"/>
      <w:r>
        <w:rPr/>
        <w:t>1</w:t>
        <w:tab/>
        <w:t>Hidden Markov Models reveals annual changes in the daily activity levels of the Anillaco Tuco-tuco (</w:t>
      </w:r>
      <w:r>
        <w:rPr>
          <w:i/>
          <w:iCs/>
        </w:rPr>
        <w:t>Ctenomys sp.</w:t>
      </w:r>
      <w:r>
        <w:rPr/>
        <w:t>)</w:t>
      </w:r>
    </w:p>
    <w:p>
      <w:pPr>
        <w:pStyle w:val="Heading2"/>
        <w:rPr/>
      </w:pPr>
      <w:bookmarkStart w:id="1" w:name="introduction"/>
      <w:bookmarkEnd w:id="1"/>
      <w:r>
        <w:rPr/>
        <w:t>1.1</w:t>
        <w:tab/>
        <w:t>Introduction</w:t>
      </w:r>
    </w:p>
    <w:p>
      <w:pPr>
        <w:pStyle w:val="Compact"/>
        <w:numPr>
          <w:ilvl w:val="0"/>
          <w:numId w:val="2"/>
        </w:numPr>
        <w:rPr/>
      </w:pPr>
      <w:r>
        <w:rPr/>
        <w:t>Contexto:</w:t>
      </w:r>
    </w:p>
    <w:p>
      <w:pPr>
        <w:pStyle w:val="Compact"/>
        <w:numPr>
          <w:ilvl w:val="0"/>
          <w:numId w:val="2"/>
        </w:numPr>
        <w:rPr>
          <w:lang w:val="pt-BR"/>
        </w:rPr>
      </w:pPr>
      <w:r>
        <w:rPr>
          <w:lang w:val="pt-BR"/>
          <w:rPrChange w:id="0" w:author="gisele oda" w:date="2021-11-03T23:09:00Z"/>
        </w:rPr>
        <w:t>Síntese do conhecimento:O que se sabe sobe o tema central?</w:t>
      </w:r>
    </w:p>
    <w:p>
      <w:pPr>
        <w:pStyle w:val="Compact"/>
        <w:numPr>
          <w:ilvl w:val="0"/>
          <w:numId w:val="2"/>
        </w:numPr>
        <w:rPr>
          <w:lang w:val="pt-BR"/>
        </w:rPr>
      </w:pPr>
      <w:r>
        <w:rPr>
          <w:lang w:val="pt-BR"/>
          <w:rPrChange w:id="0" w:author="gisele oda" w:date="2021-11-03T23:09:00Z"/>
        </w:rPr>
        <w:t>Como a questão investigada se encaixa nesse contexto teórico?</w:t>
      </w:r>
    </w:p>
    <w:p>
      <w:pPr>
        <w:pStyle w:val="Compact"/>
        <w:numPr>
          <w:ilvl w:val="0"/>
          <w:numId w:val="2"/>
        </w:numPr>
        <w:rPr/>
      </w:pPr>
      <w:r>
        <w:rPr/>
        <w:t>Rever anotações</w:t>
      </w:r>
    </w:p>
    <w:p>
      <w:pPr>
        <w:pStyle w:val="Compact"/>
        <w:numPr>
          <w:ilvl w:val="0"/>
          <w:numId w:val="2"/>
        </w:numPr>
        <w:rPr>
          <w:lang w:val="pt-BR"/>
        </w:rPr>
      </w:pPr>
      <w:r>
        <w:rPr>
          <w:lang w:val="pt-BR"/>
          <w:rPrChange w:id="0" w:author="gisele oda" w:date="2021-11-03T23:09:00Z"/>
        </w:rPr>
        <w:t>objetivos: - tbm testar a necessidade de classificar para ritmicidade</w:t>
      </w:r>
    </w:p>
    <w:p>
      <w:pPr>
        <w:pStyle w:val="Heading2"/>
        <w:rPr/>
      </w:pPr>
      <w:bookmarkStart w:id="2" w:name="introduction"/>
      <w:bookmarkStart w:id="3" w:name="methods"/>
      <w:bookmarkEnd w:id="2"/>
      <w:bookmarkEnd w:id="3"/>
      <w:r>
        <w:rPr/>
        <w:t>1.2</w:t>
        <w:tab/>
        <w:t>Methods</w:t>
      </w:r>
    </w:p>
    <w:p>
      <w:pPr>
        <w:pStyle w:val="Heading3"/>
        <w:rPr/>
      </w:pPr>
      <w:bookmarkStart w:id="4" w:name="study-species"/>
      <w:bookmarkEnd w:id="4"/>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the studied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p>
    <w:p>
      <w:pPr>
        <w:pStyle w:val="Heading3"/>
        <w:rPr/>
      </w:pPr>
      <w:bookmarkStart w:id="5" w:name="study-species"/>
      <w:bookmarkStart w:id="6" w:name="study-site"/>
      <w:bookmarkEnd w:id="5"/>
      <w:bookmarkEnd w:id="6"/>
      <w:r>
        <w:rPr/>
        <w:t>1.2.2</w:t>
        <w:tab/>
        <w:t>Study Site</w:t>
      </w:r>
    </w:p>
    <w:p>
      <w:pPr>
        <w:pStyle w:val="FirstParagraph"/>
        <w:rPr/>
      </w:pPr>
      <w:r>
        <w:rPr/>
        <w:t>Field work was conducted at a site located approximately 5km away from the village of Anillaco, in the province of La Rioja, Northwest Argentina. The study site (-66.95°, -028.80, 1325m; Figure 1.1) is a relatively undisturbed natural area, with little human disturbance and no artificial light source, and a area of approximately 75m². The study site is surrounded by the Sierra de Velasco mountain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(Figure 2.1). The climate is arid with marked daily and seasonal cycles in temperature and rainfall (Figure 3.1). The monthly mean temperature ranges from 12°C in the winter months to 23°C in the summer months, with a clear difference in the daily temperature range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0" distR="0">
            <wp:extent cx="5943600" cy="6010275"/>
            <wp:effectExtent l="0" t="0" r="0" b="0"/>
            <wp:doc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pic:cNvPicPr>
                      <a:picLocks noChangeAspect="1" noChangeArrowheads="1"/>
                    </pic:cNvPicPr>
                  </pic:nvPicPr>
                  <pic:blipFill>
                    <a:blip r:embed="rId2"/>
                    <a:stretch>
                      <a:fillRect/>
                    </a:stretch>
                  </pic:blipFill>
                  <pic:spPr bwMode="auto">
                    <a:xfrm>
                      <a:off x="0" y="0"/>
                      <a:ext cx="5943600" cy="6010275"/>
                    </a:xfrm>
                    <a:prstGeom prst="rect">
                      <a:avLst/>
                    </a:prstGeom>
                  </pic:spPr>
                </pic:pic>
              </a:graphicData>
            </a:graphic>
          </wp:inline>
        </w:drawing>
      </w:r>
    </w:p>
    <w:p>
      <w:pPr>
        <w:pStyle w:val="ImageCaption"/>
        <w:rPr/>
      </w:pPr>
      <w:r>
        <w:rPr/>
        <w:t>Figure 1.1: Study site location (orange polygon) at the Monte Desert, approximately 5km away from the village of Anillaco, northwest of Argentina. Study site has a</w:t>
      </w:r>
      <w:ins w:id="3" w:author="gisele oda" w:date="2021-11-03T23:09:00Z">
        <w:r>
          <w:rPr/>
          <w:t>n</w:t>
        </w:r>
      </w:ins>
      <w:r>
        <w:rPr/>
        <w:t xml:space="preserve"> area of approximately 75 m². Geographical information retrieved from ESRI satellites (Datum SIRGAS 2002 UTM 19s).</w:t>
      </w:r>
    </w:p>
    <w:p>
      <w:pPr>
        <w:pStyle w:val="Heading3"/>
        <w:rPr/>
      </w:pPr>
      <w:bookmarkStart w:id="7" w:name="study-site"/>
      <w:bookmarkStart w:id="8" w:name="animal-capture-and-handling"/>
      <w:bookmarkEnd w:id="7"/>
      <w:bookmarkEnd w:id="8"/>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Biologgers).</w:t>
      </w:r>
    </w:p>
    <w:p>
      <w:pPr>
        <w:pStyle w:val="TextBody"/>
        <w:rPr/>
      </w:pPr>
      <w:r>
        <w:rPr/>
        <w:t xml:space="preserve">Animals were released in the same burrow they were originally captured. They were left in the field for 5-18 days before being recaptured for collar recovery. </w:t>
      </w:r>
      <w:del w:id="4" w:author="Unknown Author" w:date="2021-11-05T17:23:14Z">
        <w:r>
          <w:rPr/>
          <w:delText xml:space="preserve">The telemetry transmitter </w:delText>
        </w:r>
      </w:del>
      <w:del w:id="5" w:author="Unknown Author" w:date="2021-11-05T17:23:14Z">
        <w:r>
          <w:rPr/>
          <w:commentReference w:id="0"/>
        </w:r>
      </w:del>
      <w:del w:id="6" w:author="Unknown Author" w:date="2021-11-05T17:23:14Z">
        <w:r>
          <w:rPr/>
          <w:delText>was used to maximize animal localization, thus avoiding the loss of the other devices.</w:delText>
        </w:r>
      </w:del>
      <w:r>
        <w:rPr/>
        <w:t xml:space="preserve">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p>
    <w:p>
      <w:pPr>
        <w:pStyle w:val="Heading3"/>
        <w:rPr/>
      </w:pPr>
      <w:bookmarkStart w:id="9" w:name="animal-capture-and-handling"/>
      <w:bookmarkStart w:id="10" w:name="biologgers"/>
      <w:bookmarkEnd w:id="9"/>
      <w:bookmarkEnd w:id="10"/>
      <w:r>
        <w:rPr/>
        <w:t>1.2.4</w:t>
        <w:tab/>
        <w:t>Biologgers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 fig. 1.2</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rPr/>
      </w:pPr>
      <w:r>
        <w:rPr/>
        <w:drawing>
          <wp:inline distT="0" distB="0" distL="0" distR="0">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p>
    <w:p>
      <w:pPr>
        <w:pStyle w:val="Heading3"/>
        <w:rPr/>
      </w:pPr>
      <w:bookmarkStart w:id="11" w:name="biologgers"/>
      <w:bookmarkStart w:id="12" w:name="data-processing"/>
      <w:bookmarkEnd w:id="11"/>
      <w:bookmarkEnd w:id="12"/>
      <w:r>
        <w:rPr/>
        <w:t>1.2.5</w:t>
        <w:tab/>
        <w:t>Data Processing</w:t>
      </w:r>
    </w:p>
    <w:p>
      <w:pPr>
        <w:pStyle w:val="FirstParagraph"/>
        <w:rPr/>
      </w:pPr>
      <w:r>
        <w:rP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hyperlink w:anchor="ref-wilson2008">
        <w:r>
          <w:rPr>
            <w:rStyle w:val="InternetLink"/>
          </w:rPr>
          <w:t>Wilson et al. 2008</w:t>
        </w:r>
      </w:hyperlink>
      <w:r>
        <w:rPr/>
        <w:t xml:space="preserve">; </w:t>
      </w:r>
      <w:hyperlink w:anchor="ref-williams2016">
        <w:r>
          <w:rPr>
            <w:rStyle w:val="InternetLink"/>
          </w:rPr>
          <w:t>Williams et al. 2016</w:t>
        </w:r>
      </w:hyperlink>
      <w:r>
        <w:rPr/>
        <w:t>).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 (</w:t>
      </w:r>
      <w:hyperlink w:anchor="ref-ref">
        <w:r>
          <w:rPr>
            <w:rStyle w:val="InternetLink"/>
            <w:b/>
            <w:bCs/>
          </w:rPr>
          <w:t>ref?</w:t>
        </w:r>
      </w:hyperlink>
      <w:r>
        <w:rPr/>
        <w:t>).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w:t>
      </w:r>
    </w:p>
    <w:p>
      <w:pPr>
        <w:pStyle w:val="TextBody"/>
        <w:jc w:val="center"/>
        <w:rPr/>
      </w:pPr>
      <w:r>
        <w:rPr/>
      </w:r>
      <m:oMathPara xmlns:m="http://schemas.openxmlformats.org/officeDocument/2006/math">
        <m:oMathParaPr>
          <m:jc m:val="center"/>
        </m:oMathParaPr>
        <m:oMath>
          <m:r>
            <w:rPr>
              <w:rFonts w:ascii="Cambria Math" w:hAnsi="Cambria Math"/>
            </w:rPr>
            <m:t xml:space="preserve">VeDBA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FirstParagraph"/>
        <w:rPr/>
      </w:pPr>
      <w:r>
        <w:rP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 4.1).</w:t>
      </w:r>
    </w:p>
    <w:p>
      <w:pPr>
        <w:pStyle w:val="TextBody"/>
        <w:rPr/>
      </w:pPr>
      <w:r>
        <w:rPr/>
        <w:t xml:space="preserve">Light exposure was used to analyse </w:t>
      </w:r>
      <w:ins w:id="7" w:author="Unknown Author" w:date="2021-11-05T17:28:08Z">
        <w:r>
          <w:rPr/>
          <w:t>patterns of s</w:t>
        </w:r>
      </w:ins>
      <w:ins w:id="8" w:author="Unknown Author" w:date="2021-11-05T17:28:08Z">
        <w:r>
          <w:rPr/>
          <w:t>ur</w:t>
        </w:r>
      </w:ins>
      <w:ins w:id="9" w:author="Unknown Author" w:date="2021-11-05T17:28:08Z">
        <w:r>
          <w:rPr/>
          <w:t xml:space="preserve">face emergence, </w:t>
        </w:r>
      </w:ins>
      <w:r>
        <w:rPr/>
        <w:t>the time tuco-tucos spend on the surface and to further classify VeDBA data points as above or below ground</w:t>
      </w:r>
      <w:del w:id="10" w:author="Unknown Author" w:date="2021-11-05T19:42:44Z">
        <w:r>
          <w:rPr/>
          <w:delText xml:space="preserve">. </w:delText>
        </w:r>
      </w:del>
      <w:ins w:id="11" w:author="Unknown Author" w:date="2021-11-05T19:42:45Z">
        <w:r>
          <w:rPr/>
          <w:t>.</w:t>
        </w:r>
      </w:ins>
      <w:ins w:id="12" w:author="Unknown Author" w:date="2021-11-05T19:35:34Z">
        <w:r>
          <w:rPr/>
          <w:t xml:space="preserve"> </w:t>
        </w:r>
      </w:ins>
      <w:ins w:id="13" w:author="Unknown Author" w:date="2021-11-05T19:42:57Z">
        <w:r>
          <w:rPr/>
          <w:t>W</w:t>
        </w:r>
      </w:ins>
      <w:ins w:id="14" w:author="Unknown Author" w:date="2021-11-05T17:28:22Z">
        <w:r>
          <w:rPr/>
          <w:t xml:space="preserve">e classified each 5-minutes data point as being above or </w:t>
        </w:r>
      </w:ins>
      <w:ins w:id="15" w:author="Unknown Author" w:date="2021-11-05T17:29:00Z">
        <w:r>
          <w:rPr/>
          <w:t>below groun</w:t>
        </w:r>
      </w:ins>
      <w:ins w:id="16" w:author="Unknown Author" w:date="2021-11-05T19:37:44Z">
        <w:r>
          <w:rPr/>
          <w:t>d using</w:t>
        </w:r>
      </w:ins>
      <w:del w:id="17" w:author="Unknown Author" w:date="2021-11-05T19:37:34Z">
        <w:r>
          <w:rPr/>
          <w:delText xml:space="preserve">The threshold for considering a data point as being aboveground was </w:delText>
        </w:r>
      </w:del>
      <w:ins w:id="18" w:author="Unknown Author" w:date="2021-11-05T19:37:35Z">
        <w:r>
          <w:rPr/>
          <w:t xml:space="preserve"> </w:t>
        </w:r>
      </w:ins>
      <w:ins w:id="19" w:author="Unknown Author" w:date="2021-11-05T19:37:35Z">
        <w:r>
          <w:rPr/>
          <w:t>a</w:t>
        </w:r>
      </w:ins>
      <w:ins w:id="20" w:author="Unknown Author" w:date="2021-11-05T19:37:35Z">
        <w:r>
          <w:rPr/>
          <w:t xml:space="preserve"> </w:t>
        </w:r>
      </w:ins>
      <w:r>
        <w:rPr/>
        <w:t>2 lux</w:t>
      </w:r>
      <w:ins w:id="21" w:author="Unknown Author" w:date="2021-11-05T19:41:38Z">
        <w:r>
          <w:rPr/>
          <w:t xml:space="preserve"> </w:t>
        </w:r>
      </w:ins>
      <w:ins w:id="22" w:author="Unknown Author" w:date="2021-11-05T19:41:38Z">
        <w:r>
          <w:rPr/>
          <w:t>threshold</w:t>
        </w:r>
      </w:ins>
      <w:del w:id="23" w:author="Unknown Author" w:date="2021-11-05T19:42:06Z">
        <w:r>
          <w:rPr/>
          <w:delText>, consistent with what has been done in</w:delText>
        </w:r>
      </w:del>
      <w:r>
        <w:rPr/>
        <w:t xml:space="preserve"> </w:t>
      </w:r>
      <w:ins w:id="24" w:author="Unknown Author" w:date="2021-11-05T19:42:10Z">
        <w:r>
          <w:rPr/>
          <w:t>(</w:t>
        </w:r>
      </w:ins>
      <w:hyperlink w:anchor="ref-jannetti2019">
        <w:r>
          <w:rPr>
            <w:rStyle w:val="InternetLink"/>
          </w:rPr>
          <w:t>Jannetti et al.</w:t>
        </w:r>
      </w:hyperlink>
      <w:r>
        <w:rPr/>
        <w:t xml:space="preserve"> </w:t>
      </w:r>
      <w:del w:id="25" w:author="Unknown Author" w:date="2021-11-05T19:42:18Z">
        <w:r>
          <w:rPr/>
          <w:delText>(</w:delText>
        </w:r>
      </w:del>
      <w:hyperlink w:anchor="ref-jannetti2019">
        <w:r>
          <w:rPr>
            <w:rStyle w:val="InternetLink"/>
          </w:rPr>
          <w:t>2019</w:t>
        </w:r>
      </w:hyperlink>
      <w:del w:id="26" w:author="Unknown Author" w:date="2021-11-05T19:42:16Z">
        <w:r>
          <w:rPr>
            <w:rStyle w:val="InternetLink"/>
          </w:rPr>
          <w:delText>)</w:delText>
        </w:r>
      </w:del>
      <w:ins w:id="27" w:author="Unknown Author" w:date="2021-11-05T19:42:21Z">
        <w:r>
          <w:rPr/>
          <w:t>)</w:t>
        </w:r>
      </w:ins>
      <w:del w:id="28" w:author="Unknown Author" w:date="2021-11-05T19:42:16Z">
        <w:r>
          <w:rPr/>
          <w:delText>.</w:delText>
        </w:r>
      </w:del>
      <w:ins w:id="29" w:author="Unknown Author" w:date="2021-11-05T19:42:22Z">
        <w:r>
          <w:rPr/>
          <w:t>.</w:t>
        </w:r>
      </w:ins>
      <w:r>
        <w:rPr/>
        <w:t xml:space="preserve"> </w:t>
      </w:r>
    </w:p>
    <w:p>
      <w:pPr>
        <w:pStyle w:val="TextBody"/>
        <w:rPr/>
      </w:pPr>
      <w:r>
        <w:rPr/>
        <w:t>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to merge both data streams.</w:t>
      </w:r>
    </w:p>
    <w:p>
      <w:pPr>
        <w:pStyle w:val="TextBody"/>
        <w:rPr/>
      </w:pPr>
      <w:r>
        <w:rPr/>
        <w:t>In order to exclude any effects that capture and recapture can have in the animal’s activity, we removed the first and last days of all dataset</w:t>
      </w:r>
      <w:ins w:id="31" w:author="Unknown Author" w:date="2021-11-05T19:44:11Z">
        <w:r>
          <w:rPr/>
          <w:t>s</w:t>
        </w:r>
      </w:ins>
      <w:r>
        <w:rPr/>
        <w:t>. We also excluded the data corresponding to the days we were attempting to recapture the animal in cases where the recapture attempts took longer than one day. Animals that had data excluded due to recapturing efforts were FEV05 (5 days), JUL16 (5 days) and JUL23 (2 days).</w:t>
      </w:r>
    </w:p>
    <w:p>
      <w:pPr>
        <w:pStyle w:val="Heading3"/>
        <w:rPr/>
      </w:pPr>
      <w:bookmarkStart w:id="13" w:name="data-processing"/>
      <w:bookmarkStart w:id="14" w:name="time-on-surface-general-activity"/>
      <w:bookmarkEnd w:id="13"/>
      <w:bookmarkEnd w:id="14"/>
      <w:r>
        <w:rPr/>
        <w:t>1.2.6</w:t>
        <w:tab/>
        <w:t>Time on Surface &amp; General Activity</w:t>
      </w:r>
    </w:p>
    <w:p>
      <w:pPr>
        <w:pStyle w:val="FirstParagraph"/>
        <w:rPr/>
      </w:pPr>
      <w:ins w:id="32" w:author="Unknown Author" w:date="2021-11-05T17:27:41Z">
        <w:r>
          <w:rPr/>
          <w:t xml:space="preserve">Visualization of the daily temporal pattern of surface emergences was done using </w:t>
        </w:r>
      </w:ins>
      <w:ins w:id="33" w:author="Unknown Author" w:date="2021-11-05T17:27:41Z">
        <w:r>
          <w:rPr/>
          <w:t xml:space="preserve">the 5-minute aboveground data (see Data Processing). </w:t>
        </w:r>
      </w:ins>
      <w:ins w:id="34" w:author="Unknown Author" w:date="2021-11-05T17:27:41Z">
        <w:r>
          <w:rPr/>
          <w:t>C</w:t>
        </w:r>
      </w:ins>
      <w:ins w:id="35" w:author="Unknown Author" w:date="2021-11-05T17:27:41Z">
        <w:r>
          <w:rPr/>
          <w:t>ount of</w:t>
        </w:r>
      </w:ins>
      <w:ins w:id="36" w:author="Unknown Author" w:date="2021-11-05T17:27:41Z">
        <w:r>
          <w:rPr/>
          <w:t xml:space="preserve">  datapoints </w:t>
        </w:r>
      </w:ins>
      <w:ins w:id="37" w:author="Unknown Author" w:date="2021-11-05T17:27:41Z">
        <w:r>
          <w:rPr/>
          <w:t xml:space="preserve">classified as aboveground </w:t>
        </w:r>
      </w:ins>
      <w:ins w:id="38" w:author="Unknown Author" w:date="2021-11-05T17:27:41Z">
        <w:r>
          <w:rPr/>
          <w:t xml:space="preserve">were used </w:t>
        </w:r>
      </w:ins>
      <w:ins w:id="39" w:author="Unknown Author" w:date="2021-11-05T17:27:41Z">
        <w:r>
          <w:rPr/>
          <w:t xml:space="preserve">to generate a density histogram </w:t>
        </w:r>
      </w:ins>
      <w:ins w:id="40" w:author="Unknown Author" w:date="2021-11-05T17:27:41Z">
        <w:r>
          <w:rPr/>
          <w:t xml:space="preserve">with a smoothed </w:t>
        </w:r>
      </w:ins>
      <w:ins w:id="41" w:author="Unknown Author" w:date="2021-11-05T17:27:41Z">
        <w:r>
          <w:rPr/>
          <w:t xml:space="preserve">kernel density estimate. </w:t>
        </w:r>
      </w:ins>
      <w:ins w:id="42" w:author="Unknown Author" w:date="2021-11-05T17:27:41Z">
        <w:r>
          <w:rPr/>
          <w:t>These visualizations were done individually, for each the animal’s data, and also for the population level, using the pooled data from all animals of a given month of the year</w:t>
        </w:r>
      </w:ins>
      <w:ins w:id="43" w:author="Unknown Author" w:date="2021-11-05T17:27:41Z">
        <w:r>
          <w:rPr/>
          <w:t>.</w:t>
        </w:r>
      </w:ins>
      <w:ins w:id="44" w:author="Unknown Author" w:date="2021-11-05T17:27:41Z">
        <w:r>
          <w:rPr/>
          <w:commentReference w:id="1"/>
        </w:r>
      </w:ins>
      <w:ins w:id="45" w:author="Unknown Author" w:date="2021-11-05T17:27:41Z">
        <w:r>
          <w:rPr/>
          <w:commentReference w:id="2"/>
        </w:r>
      </w:ins>
    </w:p>
    <w:p>
      <w:pPr>
        <w:pStyle w:val="FirstParagraph"/>
        <w:rPr/>
      </w:pPr>
      <w:commentRangeStart w:id="3"/>
      <w:r>
        <w:rPr/>
        <w:t>Time</w:t>
      </w:r>
      <w:r>
        <w:rPr/>
      </w:r>
      <w:commentRangeEnd w:id="3"/>
      <w:r>
        <w:commentReference w:id="3"/>
      </w:r>
      <w:r>
        <w:rPr/>
        <w:t xml:space="preserve"> on surface was calculated </w:t>
      </w:r>
      <w:ins w:id="47" w:author="Unknown Author" w:date="2021-11-05T18:44:04Z">
        <w:r>
          <w:rPr/>
          <w:t xml:space="preserve">presuming that each </w:t>
        </w:r>
      </w:ins>
      <w:ins w:id="48" w:author="Unknown Author" w:date="2021-11-05T18:44:04Z">
        <w:r>
          <w:rPr/>
          <w:t xml:space="preserve">5-minute </w:t>
        </w:r>
      </w:ins>
      <w:ins w:id="49" w:author="Unknown Author" w:date="2021-11-05T18:44:04Z">
        <w:r>
          <w:rPr/>
          <w:t xml:space="preserve">data point </w:t>
        </w:r>
      </w:ins>
      <w:ins w:id="50" w:author="Unknown Author" w:date="2021-11-05T18:44:04Z">
        <w:r>
          <w:rPr/>
          <w:t xml:space="preserve">classified as aboveground </w:t>
        </w:r>
      </w:ins>
      <w:ins w:id="51" w:author="Unknown Author" w:date="2021-11-05T18:44:04Z">
        <w:r>
          <w:rPr/>
          <w:t xml:space="preserve">was spent entirely outside the </w:t>
        </w:r>
      </w:ins>
      <w:ins w:id="52" w:author="Unknown Author" w:date="2021-11-05T18:44:04Z">
        <w:r>
          <w:rPr/>
          <w:t>animal</w:t>
        </w:r>
      </w:ins>
      <w:ins w:id="53" w:author="Unknown Author" w:date="2021-11-05T18:44:04Z">
        <w:r>
          <w:rPr/>
          <w:t>’s burrow</w:t>
        </w:r>
      </w:ins>
      <w:ins w:id="54" w:author="Unknown Author" w:date="2021-11-05T18:44:04Z">
        <w:r>
          <w:rPr/>
          <w:t>.</w:t>
        </w:r>
      </w:ins>
      <w:ins w:id="55" w:author="Unknown Author" w:date="2021-11-05T18:45:00Z">
        <w:r>
          <w:rPr/>
          <w:t xml:space="preserve"> </w:t>
        </w:r>
      </w:ins>
      <w:ins w:id="56" w:author="Unknown Author" w:date="2021-11-05T19:45:33Z">
        <w:r>
          <w:rPr/>
          <w:t>Accordingly, w</w:t>
        </w:r>
      </w:ins>
      <w:ins w:id="57" w:author="Unknown Author" w:date="2021-11-05T19:23:01Z">
        <w:r>
          <w:rPr/>
          <w:t>e deduced the daily time on surface by summing the number of aboveground data points</w:t>
        </w:r>
      </w:ins>
      <w:ins w:id="58" w:author="Unknown Author" w:date="2021-11-05T19:13:26Z">
        <w:r>
          <w:rPr/>
          <w:t>.</w:t>
        </w:r>
      </w:ins>
      <w:ins w:id="59" w:author="Unknown Author" w:date="2021-11-05T19:16:45Z">
        <w:r>
          <w:rPr/>
          <w:t xml:space="preserve"> </w:t>
        </w:r>
      </w:ins>
      <w:ins w:id="60" w:author="Unknown Author" w:date="2021-11-05T19:28:13Z">
        <w:r>
          <w:rPr/>
          <w:t xml:space="preserve">We also calculated the percentage of time on surface in relation to the day length. </w:t>
        </w:r>
      </w:ins>
      <w:ins w:id="61" w:author="Unknown Author" w:date="2021-11-05T19:23:50Z">
        <w:r>
          <w:rPr/>
          <w:t>To further analyze th</w:t>
        </w:r>
      </w:ins>
      <w:ins w:id="62" w:author="Unknown Author" w:date="2021-11-05T19:24:00Z">
        <w:r>
          <w:rPr/>
          <w:t>is data w</w:t>
        </w:r>
      </w:ins>
      <w:ins w:id="63" w:author="Unknown Author" w:date="2021-11-05T19:19:25Z">
        <w:r>
          <w:rPr/>
          <w:t xml:space="preserve">e calculated </w:t>
        </w:r>
      </w:ins>
      <w:ins w:id="64" w:author="Unknown Author" w:date="2021-11-05T19:19:25Z">
        <w:r>
          <w:rPr/>
          <w:t>each animal’s mean</w:t>
        </w:r>
      </w:ins>
      <w:ins w:id="65" w:author="Unknown Author" w:date="2021-11-05T19:29:56Z">
        <w:r>
          <w:rPr/>
          <w:t xml:space="preserve"> </w:t>
        </w:r>
      </w:ins>
      <w:ins w:id="66" w:author="Unknown Author" w:date="2021-11-05T19:30:00Z">
        <w:r>
          <w:rPr/>
          <w:t>daily percentage and total time on surface.</w:t>
        </w:r>
      </w:ins>
      <w:del w:id="67" w:author="Unknown Author" w:date="2021-11-05T19:26:09Z">
        <w:r>
          <w:rPr/>
          <w:delText>.</w:delText>
        </w:r>
      </w:del>
      <w:del w:id="68" w:author="Unknown Author" w:date="2021-11-05T17:27:40Z">
        <w:r>
          <w:rPr/>
          <w:delText>Visualization of the daily temporal pattern of surface emergences was done using histograms and kernel density functions</w:delText>
        </w:r>
      </w:del>
      <w:del w:id="69" w:author="Unknown Author" w:date="2021-11-05T17:27:40Z">
        <w:r>
          <w:rPr/>
          <w:commentReference w:id="4"/>
        </w:r>
      </w:del>
      <w:del w:id="70" w:author="Unknown Author" w:date="2021-11-05T19:26:09Z">
        <w:r>
          <w:rPr/>
          <w:delText xml:space="preserve">. We calculated each tuco-tuco’s mean daily time on surface and the mean percentage of time on surface in relation to daylength. </w:delText>
        </w:r>
      </w:del>
      <w:del w:id="71" w:author="Unknown Author" w:date="2021-11-05T19:25:13Z">
        <w:r>
          <w:rPr/>
          <w:delText>summing the surface emergence time for each day</w:delText>
        </w:r>
      </w:del>
    </w:p>
    <w:p>
      <w:pPr>
        <w:pStyle w:val="TextBody"/>
        <w:rPr/>
      </w:pPr>
      <w:r>
        <w:rPr/>
        <w:t>General activity was analyzed using the calculated VeDBA (see Data Processing). We calculated each animal’s mean daily VeDBA and mean daytime VeDBA. Temporal patterns in general activity was visualized by the mean hourly VeDBA.</w:t>
      </w:r>
    </w:p>
    <w:p>
      <w:pPr>
        <w:pStyle w:val="Heading3"/>
        <w:rPr/>
      </w:pPr>
      <w:bookmarkStart w:id="15" w:name="time-on-surface-general-activity"/>
      <w:bookmarkStart w:id="16" w:name="hidden-markov-models"/>
      <w:bookmarkEnd w:id="15"/>
      <w:bookmarkEnd w:id="16"/>
      <w:r>
        <w:rPr/>
        <w:t>1.2.7</w:t>
        <w:tab/>
        <w:t>Hidden Markov Models</w:t>
      </w:r>
    </w:p>
    <w:p>
      <w:pPr>
        <w:pStyle w:val="FirstParagraph"/>
        <w:rPr/>
      </w:pPr>
      <w:r>
        <w:rPr/>
        <w:t>We used Hidden Markov Models (HMMs) to further analyze and classify the 1-minute VeDBA data. HMMs are a type of time series model, therefore, they take into account the temporal dependency of the observations (</w:t>
      </w:r>
      <w:hyperlink w:anchor="ref-leosbarajas2017">
        <w:r>
          <w:rPr>
            <w:rStyle w:val="InternetLink"/>
          </w:rPr>
          <w:t>Leos-Barajas et al. 2017</w:t>
        </w:r>
      </w:hyperlink>
      <w:r>
        <w:rPr/>
        <w:t>). Consequently, HMMs are well suited to model accelerometer data given their intrinsic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(Figure 1.3).</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Therefore, the observations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0" distR="0">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2540000"/>
                    </a:xfrm>
                    <a:prstGeom prst="rect">
                      <a:avLst/>
                    </a:prstGeom>
                  </pic:spPr>
                </pic:pic>
              </a:graphicData>
            </a:graphic>
          </wp:inline>
        </w:drawing>
      </w:r>
    </w:p>
    <w:p>
      <w:pPr>
        <w:pStyle w:val="ImageCaption"/>
        <w:rPr/>
      </w:pPr>
      <w:r>
        <w:rPr/>
        <w:t>Figure 1.3: Basic dependence structure for a Hidden Markov Model</w:t>
      </w:r>
    </w:p>
    <w:p>
      <w:pPr>
        <w:pStyle w:val="Heading3"/>
        <w:rPr/>
      </w:pPr>
      <w:bookmarkStart w:id="17" w:name="hidden-markov-models"/>
      <w:bookmarkStart w:id="18" w:name="Xdb6b397daf2ee291d713b2ff7b5fbb4ce7f1bb6"/>
      <w:bookmarkEnd w:id="17"/>
      <w:bookmarkEnd w:id="18"/>
      <w:r>
        <w:rPr/>
        <w:t>1.2.8</w:t>
        <w:tab/>
        <w:t>Model Formulation and State Classification</w:t>
      </w:r>
    </w:p>
    <w:p>
      <w:pPr>
        <w:pStyle w:val="FirstParagraph"/>
        <w:rPr/>
      </w:pPr>
      <w:r>
        <w:rPr/>
        <w:t xml:space="preserve">In our models we have chosen VeDBA as our activity metric. We determined </w:t>
      </w:r>
      <w:r>
        <w:rPr>
          <w:i/>
          <w:iCs/>
        </w:rPr>
        <w:t>a priori</w:t>
      </w:r>
      <w:r>
        <w:rPr/>
        <w:t xml:space="preserve"> a possible number of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 ??) we included season as a covariate in the </w:t>
      </w:r>
      <w:r>
        <w:rPr>
          <w:i/>
          <w:iCs/>
        </w:rPr>
        <w:t>state process</w:t>
      </w:r>
      <w:r>
        <w:rPr/>
        <w:t>. Hence, nãwe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p>
    <w:p>
      <w:pPr>
        <w:pStyle w:val="Heading3"/>
        <w:rPr/>
      </w:pPr>
      <w:bookmarkStart w:id="19" w:name="Xdb6b397daf2ee291d713b2ff7b5fbb4ce7f1bb6"/>
      <w:bookmarkStart w:id="20" w:name="diurnality-index"/>
      <w:bookmarkEnd w:id="19"/>
      <w:bookmarkEnd w:id="20"/>
      <w:r>
        <w:rPr/>
        <w:t>1.2.9</w:t>
        <w:tab/>
        <w:t>Diurnality Index</w:t>
      </w:r>
    </w:p>
    <w:p>
      <w:pPr>
        <w:pStyle w:val="FirstParagraph"/>
        <w:rPr/>
      </w:pPr>
      <w:r>
        <w:rPr/>
        <w:t xml:space="preserve">We defined diurnality index (DI) as the percentage of daytime the animals spent in one of the states in relation to the total time spent in the same state during both daytime and night-time, corrected by the daylength of each season </w:t>
      </w:r>
      <w:hyperlink w:anchor="ref-jannetti2019">
        <w:r>
          <w:rPr>
            <w:rStyle w:val="InternetLink"/>
          </w:rPr>
          <w:t>Jannetti et al.</w:t>
        </w:r>
      </w:hyperlink>
      <w:r>
        <w:rPr/>
        <w:t xml:space="preserve"> (</w:t>
      </w:r>
      <w:hyperlink w:anchor="ref-jannetti2019">
        <w:r>
          <w:rPr>
            <w:rStyle w:val="InternetLink"/>
          </w:rPr>
          <w:t>2019</w:t>
        </w:r>
      </w:hyperlink>
      <w:r>
        <w:rPr/>
        <w:t>). The DI ranges from 0 to 1, with 0 meaning that all activity happens during the night and 1 the opposite, that all activity happens during the day.</w:t>
      </w:r>
    </w:p>
    <w:p>
      <w:pPr>
        <w:pStyle w:val="TextBody"/>
        <w:rPr/>
      </w:pPr>
      <w:r>
        <w:rPr/>
        <w:t xml:space="preserve">The equation for the diurnality is shown below,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day</m:t>
            </m:r>
          </m:sub>
        </m:sSub>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night</m:t>
            </m:r>
          </m:sub>
        </m:sSub>
      </m:oMath>
      <w:r>
        <w:rPr/>
        <w:t xml:space="preserve"> are the time spent in the state during the day and night respectively. </w:t>
      </w:r>
      <w:r>
        <w:rPr/>
      </w:r>
      <m:oMath xmlns:m="http://schemas.openxmlformats.org/officeDocument/2006/math">
        <m:sSub>
          <m:e>
            <m:r>
              <w:rPr>
                <w:rFonts w:ascii="Cambria Math" w:hAnsi="Cambria Math"/>
              </w:rPr>
              <m:t xml:space="preserve">L</m:t>
            </m:r>
          </m:e>
          <m:sub>
            <m:r>
              <w:rPr>
                <w:rFonts w:ascii="Cambria Math" w:hAnsi="Cambria Math"/>
              </w:rPr>
              <m:t xml:space="preserve">day</m:t>
            </m:r>
          </m:sub>
        </m:sSub>
      </m:oMath>
      <w:r>
        <w:rPr/>
        <w:t xml:space="preserve"> and </w:t>
      </w:r>
      <w:r>
        <w:rPr/>
      </w:r>
      <m:oMath xmlns:m="http://schemas.openxmlformats.org/officeDocument/2006/math">
        <m:sSub>
          <m:e>
            <m:r>
              <w:rPr>
                <w:rFonts w:ascii="Cambria Math" w:hAnsi="Cambria Math"/>
              </w:rPr>
              <m:t xml:space="preserve">L</m:t>
            </m:r>
          </m:e>
          <m:sub>
            <m:r>
              <w:rPr>
                <w:rFonts w:ascii="Cambria Math" w:hAnsi="Cambria Math"/>
              </w:rPr>
              <m:t xml:space="preserve">night</m:t>
            </m:r>
          </m:sub>
        </m:sSub>
      </m:oMath>
      <w:r>
        <w:rPr/>
        <w:t xml:space="preserve"> are the daylength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Diurnality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night</m:t>
                      </m:r>
                    </m:sub>
                  </m:sSub>
                </m:num>
                <m:den>
                  <m:sSub>
                    <m:e>
                      <m:r>
                        <w:rPr>
                          <w:rFonts w:ascii="Cambria Math" w:hAnsi="Cambria Math"/>
                        </w:rPr>
                        <m:t xml:space="preserve">L</m:t>
                      </m:r>
                    </m:e>
                    <m:sub>
                      <m:r>
                        <w:rPr>
                          <w:rFonts w:ascii="Cambria Math" w:hAnsi="Cambria Math"/>
                        </w:rPr>
                        <m:t xml:space="preserve">night</m:t>
                      </m:r>
                    </m:sub>
                  </m:sSub>
                </m:den>
              </m:f>
            </m:den>
          </m:f>
        </m:oMath>
      </m:oMathPara>
    </w:p>
    <w:p>
      <w:pPr>
        <w:pStyle w:val="Heading3"/>
        <w:rPr/>
      </w:pPr>
      <w:bookmarkStart w:id="21" w:name="diurnality-index"/>
      <w:bookmarkStart w:id="22" w:name="X8bda55b0a4c18ba520623e5621099ffce169511"/>
      <w:bookmarkEnd w:id="21"/>
      <w:bookmarkEnd w:id="22"/>
      <w:r>
        <w:rPr/>
        <w:t>1.2.10</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 For comparison with the labeled data, we also calculated the RI for the unlabeled VeDBA data</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p>
    <w:p>
      <w:pPr>
        <w:pStyle w:val="Heading3"/>
        <w:rPr/>
      </w:pPr>
      <w:bookmarkStart w:id="23" w:name="X8bda55b0a4c18ba520623e5621099ffce169511"/>
      <w:bookmarkStart w:id="24" w:name="statistical-analysis"/>
      <w:bookmarkEnd w:id="23"/>
      <w:bookmarkEnd w:id="24"/>
      <w:r>
        <w:rPr/>
        <w:t>1.2.11</w:t>
        <w:tab/>
        <w:t>Statistical Analysis</w:t>
      </w:r>
    </w:p>
    <w:p>
      <w:pPr>
        <w:pStyle w:val="FirstParagraph"/>
        <w:rPr/>
      </w:pPr>
      <w:r>
        <w:rPr/>
        <w:t>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rPr/>
      </w:pPr>
      <w:r>
        <w:rPr/>
        <w:t>All analysis were done in R using the base packages (</w:t>
      </w:r>
      <w:hyperlink w:anchor="ref-rcoreteam2020">
        <w:r>
          <w:rPr>
            <w:rStyle w:val="InternetLink"/>
          </w:rPr>
          <w:t>R Core Team 2020</w:t>
        </w:r>
      </w:hyperlink>
      <w:r>
        <w:rPr/>
        <w:t>).</w:t>
      </w:r>
    </w:p>
    <w:p>
      <w:pPr>
        <w:pStyle w:val="Normal"/>
        <w:rPr/>
      </w:pPr>
      <w:r>
        <w:rPr/>
      </w:r>
      <w:r>
        <w:br w:type="page"/>
      </w:r>
    </w:p>
    <w:p>
      <w:pPr>
        <w:pStyle w:val="Heading2"/>
        <w:rPr/>
      </w:pPr>
      <w:bookmarkStart w:id="25" w:name="methods"/>
      <w:bookmarkStart w:id="26" w:name="statistical-analysis"/>
      <w:bookmarkStart w:id="27" w:name="results"/>
      <w:bookmarkEnd w:id="25"/>
      <w:bookmarkEnd w:id="26"/>
      <w:bookmarkEnd w:id="27"/>
      <w:r>
        <w:rPr/>
        <w:t>1.3</w:t>
        <w:tab/>
        <w:t>Results</w:t>
      </w:r>
    </w:p>
    <w:p>
      <w:pPr>
        <w:pStyle w:val="FirstParagraph"/>
        <w:rPr/>
      </w:pPr>
      <w:r>
        <w:rPr/>
        <w:t xml:space="preserve">We captured and deployed collars to 20 females and 10 males. We were able to recapture 24 tuco-tucos and recover 21 collars (Table </w:t>
      </w:r>
      <w:ins w:id="72" w:author="Unknown Author" w:date="2021-11-05T17:26:18Z">
        <w:r>
          <w:rPr/>
          <w:t>1</w:t>
        </w:r>
      </w:ins>
      <w:del w:id="73" w:author="Unknown Author" w:date="2021-11-05T17:26:18Z">
        <w:r>
          <w:rPr/>
          <w:delText>??</w:delText>
        </w:r>
      </w:del>
      <w:ins w:id="74" w:author="Unknown Author" w:date="2021-11-05T17:26:18Z">
        <w:r>
          <w:rPr/>
          <w:t>.</w:t>
        </w:r>
      </w:ins>
      <w:ins w:id="75" w:author="Unknown Author" w:date="2021-11-05T17:26:18Z">
        <w:r>
          <w:rPr/>
          <w:t>1</w:t>
        </w:r>
      </w:ins>
      <w:r>
        <w:rPr/>
        <w:t>). One collar was found malfunctioning because one animal got predated. T</w:t>
      </w:r>
      <w:ins w:id="76" w:author="gisele oda" w:date="2021-11-05T14:01:00Z">
        <w:r>
          <w:rPr/>
          <w:t>wo tuco-tu</w:t>
        </w:r>
      </w:ins>
      <w:ins w:id="77" w:author="gisele oda" w:date="2021-11-05T14:02:00Z">
        <w:r>
          <w:rPr/>
          <w:t>cos lost their collars</w:t>
        </w:r>
      </w:ins>
      <w:del w:id="78" w:author="gisele oda" w:date="2021-11-05T14:02:00Z">
        <w:r>
          <w:rPr/>
          <w:delText>he other two lost collars fell or were taken out of the tuco-tuco’s neck</w:delText>
        </w:r>
      </w:del>
      <w:r>
        <w:rPr/>
        <w:t xml:space="preserve"> between the time of capture and recapture. </w:t>
      </w:r>
      <w:del w:id="79" w:author="Unknown Author" w:date="2021-11-05T17:24:02Z">
        <w:r>
          <w:rPr/>
          <w:delText>W</w:delText>
        </w:r>
      </w:del>
      <w:del w:id="80" w:author="Unknown Author" w:date="2021-11-05T17:23:59Z">
        <w:r>
          <w:rPr/>
          <w:delText>hile a</w:delText>
        </w:r>
      </w:del>
      <w:del w:id="81" w:author="gisele oda" w:date="2021-11-05T14:03:00Z">
        <w:r>
          <w:rPr/>
          <w:delText>A</w:delText>
        </w:r>
      </w:del>
      <w:ins w:id="82" w:author="Unknown Author" w:date="2021-11-05T17:24:02Z">
        <w:r>
          <w:rPr/>
          <w:t>A</w:t>
        </w:r>
      </w:ins>
      <w:r>
        <w:rPr/>
        <w:t xml:space="preserve">ll 21 </w:t>
      </w:r>
      <w:ins w:id="83" w:author="gisele oda" w:date="2021-11-05T14:04:00Z">
        <w:r>
          <w:rPr/>
          <w:t xml:space="preserve">recovered collars </w:t>
        </w:r>
      </w:ins>
      <w:del w:id="84" w:author="gisele oda" w:date="2021-11-05T14:04:00Z">
        <w:r>
          <w:rPr/>
          <w:delText>animals that were recaptured received a collar</w:delText>
        </w:r>
      </w:del>
      <w:r>
        <w:rPr/>
        <w:t xml:space="preserve"> contain</w:t>
      </w:r>
      <w:ins w:id="85" w:author="gisele oda" w:date="2021-11-05T14:04:00Z">
        <w:r>
          <w:rPr/>
          <w:t>ed</w:t>
        </w:r>
      </w:ins>
      <w:del w:id="86" w:author="gisele oda" w:date="2021-11-05T14:04:00Z">
        <w:r>
          <w:rPr/>
          <w:delText>ing</w:delText>
        </w:r>
      </w:del>
      <w:r>
        <w:rPr/>
        <w:t xml:space="preserve"> an accelerometer</w:t>
      </w:r>
      <w:ins w:id="87" w:author="Unknown Author" w:date="2021-11-05T17:24:34Z">
        <w:r>
          <w:rPr/>
          <w:t xml:space="preserve"> </w:t>
        </w:r>
      </w:ins>
      <w:ins w:id="88" w:author="Unknown Author" w:date="2021-11-05T17:24:34Z">
        <w:r>
          <w:rPr/>
          <w:t>but</w:t>
        </w:r>
      </w:ins>
      <w:del w:id="89" w:author="Unknown Author" w:date="2021-11-05T17:24:33Z">
        <w:r>
          <w:rPr/>
          <w:delText>,</w:delText>
        </w:r>
      </w:del>
      <w:del w:id="90" w:author="gisele oda" w:date="2021-11-05T14:04:00Z">
        <w:r>
          <w:rPr/>
          <w:delText>. However,</w:delText>
        </w:r>
      </w:del>
      <w:del w:id="91" w:author="Unknown Author" w:date="2021-11-05T17:24:32Z">
        <w:r>
          <w:rPr/>
          <w:delText xml:space="preserve"> </w:delText>
        </w:r>
      </w:del>
      <w:ins w:id="92" w:author="Unknown Author" w:date="2021-11-05T17:24:33Z">
        <w:r>
          <w:rPr/>
          <w:t xml:space="preserve"> </w:t>
        </w:r>
      </w:ins>
      <w:r>
        <w:rPr/>
        <w:t xml:space="preserve">only 13 </w:t>
      </w:r>
      <w:ins w:id="93" w:author="gisele oda" w:date="2021-11-05T14:05:00Z">
        <w:r>
          <w:rPr/>
          <w:t>had</w:t>
        </w:r>
      </w:ins>
      <w:del w:id="94" w:author="gisele oda" w:date="2021-11-05T14:05:00Z">
        <w:r>
          <w:rPr/>
          <w:delText>also received</w:delText>
        </w:r>
      </w:del>
      <w:r>
        <w:rPr/>
        <w:t xml:space="preserve"> a lightlogger (Table </w:t>
      </w:r>
      <w:ins w:id="95" w:author="Unknown Author" w:date="2021-11-05T17:26:21Z">
        <w:r>
          <w:rPr/>
          <w:t>1</w:t>
        </w:r>
      </w:ins>
      <w:del w:id="96" w:author="Unknown Author" w:date="2021-11-05T17:26:21Z">
        <w:r>
          <w:rPr/>
          <w:delText>??</w:delText>
        </w:r>
      </w:del>
      <w:ins w:id="97" w:author="Unknown Author" w:date="2021-11-05T17:26:21Z">
        <w:r>
          <w:rPr/>
          <w:t>.</w:t>
        </w:r>
      </w:ins>
      <w:ins w:id="98" w:author="Unknown Author" w:date="2021-11-05T17:26:21Z">
        <w:r>
          <w:rPr/>
          <w:t>1</w:t>
        </w:r>
      </w:ins>
      <w:r>
        <w:rPr/>
        <w:t>). In</w:t>
      </w:r>
      <w:ins w:id="99" w:author="gisele oda" w:date="2021-11-05T14:05:00Z">
        <w:r>
          <w:rPr/>
          <w:t xml:space="preserve"> </w:t>
        </w:r>
      </w:ins>
      <w:del w:id="100" w:author="Unknown Author" w:date="2021-11-05T17:26:54Z">
        <w:r>
          <w:rPr/>
          <w:delText>this sense</w:delText>
        </w:r>
      </w:del>
      <w:del w:id="101" w:author="gisele oda" w:date="2021-11-05T14:05:00Z">
        <w:r>
          <w:rPr/>
          <w:delText xml:space="preserve"> total</w:delText>
        </w:r>
      </w:del>
      <w:ins w:id="102" w:author="Unknown Author" w:date="2021-11-05T17:26:54Z">
        <w:r>
          <w:rPr/>
          <w:t>total</w:t>
        </w:r>
      </w:ins>
      <w:r>
        <w:rPr/>
        <w:t>, we have 13 complete</w:t>
      </w:r>
      <w:ins w:id="103" w:author="gisele oda" w:date="2021-11-05T14:05:00Z">
        <w:r>
          <w:rPr/>
          <w:t xml:space="preserve"> acceleration and light exposure</w:t>
        </w:r>
      </w:ins>
      <w:r>
        <w:rPr/>
        <w:t xml:space="preserve"> datasets</w:t>
      </w:r>
      <w:del w:id="104" w:author="Unknown Author" w:date="2021-11-05T17:27:03Z">
        <w:r>
          <w:rPr/>
          <w:delText>,</w:delText>
        </w:r>
      </w:del>
      <w:del w:id="105" w:author="Unknown Author" w:date="2021-11-05T17:26:41Z">
        <w:r>
          <w:rPr/>
          <w:delText xml:space="preserve"> </w:delText>
        </w:r>
      </w:del>
      <w:del w:id="106" w:author="gisele oda" w:date="2021-11-05T14:05:00Z">
        <w:r>
          <w:rPr/>
          <w:delText>with acceleration and light exposure data</w:delText>
        </w:r>
      </w:del>
      <w:del w:id="107" w:author="Unknown Author" w:date="2021-11-05T17:26:41Z">
        <w:r>
          <w:rPr/>
          <w:delText>,</w:delText>
        </w:r>
      </w:del>
      <w:r>
        <w:rPr/>
        <w:t xml:space="preserve"> and 8 datasets with acceleration only.</w:t>
      </w:r>
    </w:p>
    <w:p>
      <w:pPr>
        <w:pStyle w:val="TextBody"/>
        <w:ind w:left="0" w:right="0" w:hanging="0"/>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2413635"/>
            <wp:effectExtent l="0" t="0" r="0" b="0"/>
            <wp:wrapSquare wrapText="largest"/>
            <wp:docPr id="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descr=""/>
                    <pic:cNvPicPr>
                      <a:picLocks noChangeAspect="1" noChangeArrowheads="1"/>
                    </pic:cNvPicPr>
                  </pic:nvPicPr>
                  <pic:blipFill>
                    <a:blip r:embed="rId5"/>
                    <a:stretch>
                      <a:fillRect/>
                    </a:stretch>
                  </pic:blipFill>
                  <pic:spPr bwMode="auto">
                    <a:xfrm>
                      <a:off x="0" y="0"/>
                      <a:ext cx="5943600" cy="2413635"/>
                    </a:xfrm>
                    <a:prstGeom prst="rect">
                      <a:avLst/>
                    </a:prstGeom>
                  </pic:spPr>
                </pic:pic>
              </a:graphicData>
            </a:graphic>
          </wp:anchor>
        </w:drawing>
      </w:r>
    </w:p>
    <w:p>
      <w:pPr>
        <w:pStyle w:val="Heading3"/>
        <w:rPr/>
      </w:pPr>
      <w:bookmarkStart w:id="28" w:name="time-on-surface"/>
      <w:bookmarkEnd w:id="28"/>
      <w:r>
        <w:rPr/>
        <w:t>1.3.1</w:t>
        <w:tab/>
        <w:t>Time On Surface</w:t>
      </w:r>
    </w:p>
    <w:p>
      <w:pPr>
        <w:pStyle w:val="FirstParagraph"/>
        <w:rPr/>
      </w:pPr>
      <w:r>
        <w:rPr/>
        <w:t>Time on surface, measured by light exposure, shows a changing temporal pattern along the year. In July, the peak of surface emergences is concentrated in the middle of the day. In other seasons the peak of surface emergences is bimodal, with a higher peak in the first hours of daylight and a smaller peak at the end of daylight (Fig. 1.4A).</w:t>
      </w:r>
    </w:p>
    <w:p>
      <w:pPr>
        <w:pStyle w:val="TextBody"/>
        <w:rPr/>
      </w:pPr>
      <w:ins w:id="109" w:author="Unknown Author" w:date="2021-11-05T19:47:53Z">
        <w:r>
          <w:rPr/>
          <w:t>Differently from the p</w:t>
        </w:r>
      </w:ins>
      <w:ins w:id="110" w:author="Unknown Author" w:date="2021-11-05T19:48:00Z">
        <w:r>
          <w:rPr/>
          <w:t xml:space="preserve">atterns of surface emergence time on surface shows no significant annual changes (ANOVA, p &gt; 0.05). </w:t>
        </w:r>
      </w:ins>
      <w:ins w:id="111" w:author="Unknown Author" w:date="2021-11-05T19:48:00Z">
        <w:r>
          <w:rPr/>
          <w:t>In o</w:t>
        </w:r>
      </w:ins>
      <w:ins w:id="112" w:author="Unknown Author" w:date="2021-11-05T19:48:00Z">
        <w:r>
          <w:rPr/>
          <w:t>verall t</w:t>
        </w:r>
      </w:ins>
      <w:del w:id="113" w:author="Unknown Author" w:date="2021-11-05T19:48:55Z">
        <w:r>
          <w:rPr/>
          <w:delText>T</w:delText>
        </w:r>
      </w:del>
      <w:r>
        <w:rPr/>
        <w:t xml:space="preserve">uco-tucos spent </w:t>
      </w:r>
      <w:ins w:id="114" w:author="Unknown Author" w:date="2021-11-05T19:49:08Z">
        <w:r>
          <w:rPr/>
          <w:t>a</w:t>
        </w:r>
      </w:ins>
      <w:del w:id="115" w:author="Unknown Author" w:date="2021-11-05T19:49:07Z">
        <w:r>
          <w:rPr/>
          <w:delText xml:space="preserve">an overall </w:delText>
        </w:r>
      </w:del>
      <w:ins w:id="116" w:author="Unknown Author" w:date="2021-11-05T19:49:08Z">
        <w:r>
          <w:rPr/>
          <w:t xml:space="preserve"> </w:t>
        </w:r>
      </w:ins>
      <w:r>
        <w:rPr/>
        <w:t xml:space="preserve">mean and standard deviation </w:t>
      </w:r>
      <w:commentRangeStart w:id="5"/>
      <w:r>
        <w:rPr/>
        <w:t xml:space="preserve">of 71.98 ± 29.21 </w:t>
      </w:r>
      <w:r>
        <w:rPr/>
      </w:r>
      <w:ins w:id="117" w:author="Unknown Author" w:date="2021-11-05T17:41:29Z">
        <w:commentRangeEnd w:id="5"/>
        <w:r>
          <w:commentReference w:id="5"/>
        </w:r>
        <w:r>
          <w:rPr/>
          <w:commentReference w:id="6"/>
        </w:r>
      </w:ins>
      <w:r>
        <w:rPr/>
        <w:t xml:space="preserve">minutes of the day on the surface. </w:t>
      </w:r>
      <w:ins w:id="118" w:author="Unknown Author" w:date="2021-11-05T19:50:26Z">
        <w:r>
          <w:rPr/>
          <w:t xml:space="preserve">The percentage of the </w:t>
        </w:r>
      </w:ins>
      <w:ins w:id="119" w:author="Unknown Author" w:date="2021-11-05T19:50:26Z">
        <w:r>
          <w:rPr/>
          <w:t>time on surface in relation to</w:t>
        </w:r>
      </w:ins>
      <w:ins w:id="120" w:author="Unknown Author" w:date="2021-11-05T19:50:26Z">
        <w:r>
          <w:rPr/>
          <w:t xml:space="preserve"> day length, however, was significantly different between July and February (ANOVA; F = 4.39, p &lt; 0.05). </w:t>
        </w:r>
      </w:ins>
      <w:r>
        <w:rPr/>
        <w:t xml:space="preserve">This corresponds to a mean percentage of the day length of </w:t>
      </w:r>
      <w:commentRangeStart w:id="7"/>
      <w:r>
        <w:rPr/>
        <w:t xml:space="preserve">0.13 ± 0.04 </w:t>
      </w:r>
      <w:r>
        <w:rPr/>
      </w:r>
      <w:ins w:id="121" w:author="Unknown Author" w:date="2021-11-05T17:40:24Z">
        <w:commentRangeEnd w:id="7"/>
        <w:r>
          <w:commentReference w:id="7"/>
        </w:r>
        <w:r>
          <w:rPr/>
          <w:commentReference w:id="8"/>
        </w:r>
      </w:ins>
      <w:r>
        <w:rPr/>
        <w:t xml:space="preserve">in July and 0.06 ± 0.04 in February. </w:t>
      </w:r>
      <w:del w:id="122" w:author="Unknown Author" w:date="2021-11-05T19:50:23Z">
        <w:r>
          <w:rPr/>
          <w:delText xml:space="preserve">The percentage of the day length spent on the surface, however, was significantly different between July and February (ANOVA; F = 4.39, p &lt; 0.05). </w:delText>
        </w:r>
      </w:del>
      <w:del w:id="123" w:author="Unknown Author" w:date="2021-11-05T19:51:01Z">
        <w:r>
          <w:rPr/>
          <w:delText xml:space="preserve"> </w:delText>
        </w:r>
      </w:del>
      <w:del w:id="124" w:author="Unknown Author" w:date="2021-11-05T19:47:50Z">
        <w:r>
          <w:rPr/>
          <w:delText>Time on surface shows no significant annual changes.</w:delText>
        </w:r>
      </w:del>
    </w:p>
    <w:p>
      <w:pPr>
        <w:pStyle w:val="CaptionedFigure"/>
        <w:rPr/>
      </w:pPr>
      <w:r>
        <w:rPr/>
        <w:drawing>
          <wp:inline distT="0" distB="0" distL="0" distR="0">
            <wp:extent cx="5943600" cy="5200650"/>
            <wp:effectExtent l="0" t="0" r="0" b="0"/>
            <wp:doc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pic:cNvPicPr>
                      <a:picLocks noChangeAspect="1" noChangeArrowheads="1"/>
                    </pic:cNvPicPr>
                  </pic:nvPicPr>
                  <pic:blipFill>
                    <a:blip r:embed="rId6"/>
                    <a:stretch>
                      <a:fillRect/>
                    </a:stretch>
                  </pic:blipFill>
                  <pic:spPr bwMode="auto">
                    <a:xfrm>
                      <a:off x="0" y="0"/>
                      <a:ext cx="5943600" cy="5200650"/>
                    </a:xfrm>
                    <a:prstGeom prst="rect">
                      <a:avLst/>
                    </a:prstGeom>
                  </pic:spPr>
                </pic:pic>
              </a:graphicData>
            </a:graphic>
          </wp:inline>
        </w:drawing>
      </w:r>
    </w:p>
    <w:p>
      <w:pPr>
        <w:pStyle w:val="ImageCaption"/>
        <w:rPr/>
      </w:pPr>
      <w:r>
        <w:rPr/>
        <w:t xml:space="preserve">Figure 1.4: </w:t>
      </w:r>
      <w:commentRangeStart w:id="9"/>
      <w:r>
        <w:rPr/>
        <w:t>Tuco</w:t>
      </w:r>
      <w:r>
        <w:rPr/>
      </w:r>
      <w:ins w:id="125" w:author="Unknown Author" w:date="2021-11-05T19:52:49Z">
        <w:commentRangeEnd w:id="9"/>
        <w:r>
          <w:commentReference w:id="9"/>
        </w:r>
        <w:r>
          <w:rPr/>
          <w:commentReference w:id="10"/>
        </w:r>
      </w:ins>
      <w:r>
        <w:rPr/>
        <w:t xml:space="preserve">-tuco’s daily patterns of surface emergence. (A) </w:t>
      </w:r>
      <w:commentRangeStart w:id="11"/>
      <w:r>
        <w:rPr/>
        <w:t>Density</w:t>
      </w:r>
      <w:r>
        <w:rPr/>
      </w:r>
      <w:ins w:id="126" w:author="Unknown Author" w:date="2021-11-05T19:53:13Z">
        <w:commentRangeEnd w:id="11"/>
        <w:r>
          <w:commentReference w:id="11"/>
        </w:r>
        <w:r>
          <w:rPr/>
          <w:commentReference w:id="12"/>
        </w:r>
      </w:ins>
      <w:ins w:id="127" w:author="Unknown Author" w:date="2021-11-05T19:52:02Z">
        <w:r>
          <w:rPr/>
          <w:t xml:space="preserve"> </w:t>
        </w:r>
      </w:ins>
      <w:ins w:id="128" w:author="Unknown Author" w:date="2021-11-05T19:52:02Z">
        <w:r>
          <w:rPr/>
          <w:t>histogram and kernel</w:t>
        </w:r>
      </w:ins>
      <w:r>
        <w:rPr/>
        <w:t xml:space="preserve"> estimates of surface </w:t>
      </w:r>
      <w:commentRangeStart w:id="13"/>
      <w:r>
        <w:rPr/>
        <w:t>emergence</w:t>
      </w:r>
      <w:r>
        <w:rPr/>
      </w:r>
      <w:ins w:id="129" w:author="Unknown Author" w:date="2021-11-05T19:54:34Z">
        <w:commentRangeEnd w:id="13"/>
        <w:r>
          <w:commentReference w:id="13"/>
        </w:r>
        <w:r>
          <w:rPr/>
          <w:commentReference w:id="14"/>
        </w:r>
      </w:ins>
      <w:r>
        <w:rPr/>
        <w:t xml:space="preserve">. </w:t>
      </w:r>
      <w:ins w:id="130" w:author="Unknown Author" w:date="2021-11-05T19:55:32Z">
        <w:r>
          <w:rPr/>
          <w:t>On the left: I</w:t>
        </w:r>
      </w:ins>
      <w:ins w:id="131" w:author="Unknown Author" w:date="2021-11-05T19:55:32Z">
        <w:r>
          <w:rPr>
            <w:i/>
          </w:rPr>
          <w:t>n</w:t>
        </w:r>
      </w:ins>
      <w:ins w:id="132" w:author="Unknown Author" w:date="2021-11-05T19:55:32Z">
        <w:r>
          <w:rPr/>
          <w:t>dividual daily patterns o</w:t>
        </w:r>
      </w:ins>
      <w:ins w:id="133" w:author="Unknown Author" w:date="2021-11-05T19:56:00Z">
        <w:r>
          <w:rPr/>
          <w:t>f surface emergence. On the right: population-level daily patterns of surface emergence</w:t>
        </w:r>
      </w:ins>
      <w:ins w:id="134" w:author="Unknown Author" w:date="2021-11-05T20:45:40Z">
        <w:r>
          <w:rPr/>
          <w:t xml:space="preserve"> in each month of the year</w:t>
        </w:r>
      </w:ins>
      <w:ins w:id="135" w:author="Unknown Author" w:date="2021-11-05T19:57:11Z">
        <w:r>
          <w:rPr/>
          <w:t xml:space="preserve">. </w:t>
        </w:r>
      </w:ins>
      <w:ins w:id="136" w:author="Unknown Author" w:date="2021-11-05T20:49:21Z">
        <w:r>
          <w:rPr/>
          <w:t>Population-level is the pooled data for all animals of each month of the year</w:t>
        </w:r>
      </w:ins>
      <w:ins w:id="137" w:author="Unknown Author" w:date="2021-11-05T20:46:35Z">
        <w:r>
          <w:rPr/>
          <w:t>.</w:t>
        </w:r>
      </w:ins>
      <w:r>
        <w:rPr/>
        <w:t>Solid lines indicate the Gaussian kernel density estimates</w:t>
      </w:r>
      <w:ins w:id="138" w:author="Unknown Author" w:date="2021-11-05T20:43:46Z">
        <w:r>
          <w:rPr/>
          <w:t xml:space="preserve"> </w:t>
        </w:r>
      </w:ins>
      <w:ins w:id="139" w:author="Unknown Author" w:date="2021-11-05T20:44:11Z">
        <w:r>
          <w:rPr/>
          <w:t>as a funtion of time</w:t>
        </w:r>
      </w:ins>
      <w:r>
        <w:rPr/>
        <w:t xml:space="preserve">. Light-colored bars shows observed </w:t>
      </w:r>
      <w:ins w:id="140" w:author="Unknown Author" w:date="2021-11-05T19:59:00Z">
        <w:r>
          <w:rPr/>
          <w:t xml:space="preserve">points of </w:t>
        </w:r>
      </w:ins>
      <w:r>
        <w:rPr/>
        <w:t xml:space="preserve">surface emergence </w:t>
      </w:r>
      <w:ins w:id="141" w:author="Unknown Author" w:date="2021-11-05T19:59:06Z">
        <w:r>
          <w:rPr/>
          <w:t xml:space="preserve">binned </w:t>
        </w:r>
      </w:ins>
      <w:r>
        <w:rPr/>
        <w:t xml:space="preserve">per hour. X-axis is </w:t>
      </w:r>
      <w:del w:id="142" w:author="Unknown Author" w:date="2021-11-05T20:44:57Z">
        <w:r>
          <w:rPr/>
          <w:delText>hour</w:delText>
        </w:r>
      </w:del>
      <w:ins w:id="143" w:author="Unknown Author" w:date="2021-11-05T20:44:57Z">
        <w:r>
          <w:rPr>
            <w:i/>
          </w:rPr>
          <w:t>time</w:t>
        </w:r>
      </w:ins>
      <w:r>
        <w:rPr/>
        <w:t xml:space="preserve"> of the day in Anillaco, La Rioja (UTC-3). Dotted vertical lines show time of civil twilights. (B) Mean </w:t>
      </w:r>
      <w:ins w:id="144" w:author="Unknown Author" w:date="2021-11-05T20:07:40Z">
        <w:r>
          <w:rPr/>
          <w:t xml:space="preserve">Daily </w:t>
        </w:r>
      </w:ins>
      <w:r>
        <w:rPr/>
        <w:t xml:space="preserve">time </w:t>
      </w:r>
      <w:ins w:id="145" w:author="Unknown Author" w:date="2021-11-05T20:07:51Z">
        <w:r>
          <w:rPr/>
          <w:t>on surf</w:t>
        </w:r>
      </w:ins>
      <w:ins w:id="146" w:author="Unknown Author" w:date="2021-11-05T20:08:01Z">
        <w:r>
          <w:rPr/>
          <w:t>ace</w:t>
        </w:r>
      </w:ins>
      <w:del w:id="147" w:author="Unknown Author" w:date="2021-11-05T20:07:58Z">
        <w:r>
          <w:rPr/>
          <w:delText>tuco-tucos spent on the surface per day</w:delText>
        </w:r>
      </w:del>
      <w:ins w:id="148" w:author="Unknown Author" w:date="2021-11-05T20:23:20Z">
        <w:r>
          <w:rPr/>
          <w:t xml:space="preserve"> </w:t>
        </w:r>
      </w:ins>
      <w:ins w:id="149" w:author="Unknown Author" w:date="2021-11-05T20:23:20Z">
        <w:r>
          <w:rPr/>
          <w:t>per animal distribution</w:t>
        </w:r>
      </w:ins>
      <w:r>
        <w:rPr/>
        <w:t>.</w:t>
      </w:r>
      <w:ins w:id="150" w:author="Unknown Author" w:date="2021-11-05T20:08:07Z">
        <w:r>
          <w:rPr/>
          <w:t xml:space="preserve"> </w:t>
        </w:r>
      </w:ins>
      <w:ins w:id="151" w:author="Unknown Author" w:date="2021-11-05T20:08:07Z">
        <w:r>
          <w:rPr/>
          <w:t>Each point is an animal</w:t>
        </w:r>
      </w:ins>
      <w:ins w:id="152" w:author="Unknown Author" w:date="2021-11-05T20:08:07Z">
        <w:r>
          <w:rPr>
            <w:i/>
          </w:rPr>
          <w:t>’s mean time on surface.</w:t>
        </w:r>
      </w:ins>
      <w:r>
        <w:rPr/>
        <w:t xml:space="preserve"> (C) Mean percentage of time on surface in relation to the </w:t>
      </w:r>
      <w:commentRangeStart w:id="15"/>
      <w:r>
        <w:rPr/>
        <w:t>daylength</w:t>
      </w:r>
      <w:r>
        <w:rPr/>
      </w:r>
      <w:ins w:id="153" w:author="Unknown Author" w:date="2021-11-05T20:22:25Z">
        <w:commentRangeEnd w:id="15"/>
        <w:r>
          <w:commentReference w:id="15"/>
        </w:r>
        <w:r>
          <w:rPr/>
          <w:t xml:space="preserve"> </w:t>
        </w:r>
      </w:ins>
      <w:ins w:id="154" w:author="Unknown Author" w:date="2021-11-05T20:22:25Z">
        <w:r>
          <w:rPr/>
          <w:t>per animal</w:t>
        </w:r>
      </w:ins>
      <w:r>
        <w:rPr/>
        <w:t>.</w:t>
      </w:r>
      <w:ins w:id="155" w:author="Unknown Author" w:date="2021-11-05T20:22:54Z">
        <w:r>
          <w:rPr/>
          <w:t xml:space="preserve"> </w:t>
        </w:r>
      </w:ins>
      <w:ins w:id="156" w:author="Unknown Author" w:date="2021-11-05T20:22:54Z">
        <w:r>
          <w:rPr/>
          <w:t>Each point i</w:t>
        </w:r>
      </w:ins>
      <w:ins w:id="157" w:author="Unknown Author" w:date="2021-11-05T20:23:01Z">
        <w:r>
          <w:rPr/>
          <w:t>s an animal</w:t>
        </w:r>
      </w:ins>
      <w:ins w:id="158" w:author="Unknown Author" w:date="2021-11-05T20:23:01Z">
        <w:r>
          <w:rPr>
            <w:i/>
          </w:rPr>
          <w:t>’s mean percentage of time on surface.</w:t>
        </w:r>
      </w:ins>
    </w:p>
    <w:p>
      <w:pPr>
        <w:pStyle w:val="Heading3"/>
        <w:rPr/>
      </w:pPr>
      <w:bookmarkStart w:id="29" w:name="time-on-surface"/>
      <w:bookmarkStart w:id="30" w:name="general-activity"/>
      <w:bookmarkEnd w:id="29"/>
      <w:bookmarkEnd w:id="30"/>
      <w:r>
        <w:rPr/>
        <w:t>1.3.2</w:t>
        <w:tab/>
        <w:t>General Activity</w:t>
      </w:r>
    </w:p>
    <w:p>
      <w:pPr>
        <w:pStyle w:val="FirstParagraph"/>
        <w:rPr/>
      </w:pPr>
      <w:r>
        <w:rPr/>
        <w:t>Tuco-tuco’s daily activity levels (24-hour average), measured by VeDBA, are significantly different across the year (ANOVA; F = 7.182, p &lt; 0.01; Figure 1.5).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 1.5).</w:t>
      </w:r>
    </w:p>
    <w:p>
      <w:pPr>
        <w:pStyle w:val="TextBody"/>
        <w:rPr/>
      </w:pPr>
      <w:r>
        <w:rPr/>
        <w:t xml:space="preserve">The daytime VeDBA (Light Phase Average) is also significantly different between months (ANOVA; F = 7.282, p &lt; 0.001). Post hoc comparisons using Tukey-Kramer’s Test shows a difference of 0.035g between the means of October and July (p &lt; 0.05). </w:t>
      </w:r>
    </w:p>
    <w:p>
      <w:pPr>
        <w:pStyle w:val="CaptionedFigure"/>
        <w:rPr/>
      </w:pPr>
      <w:r>
        <w:rPr/>
        <w:drawing>
          <wp:inline distT="0" distB="0" distL="0" distR="0">
            <wp:extent cx="5943600" cy="2971800"/>
            <wp:effectExtent l="0" t="0" r="0" b="0"/>
            <wp:doc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p>
    <w:p>
      <w:pPr>
        <w:pStyle w:val="ImageCaption"/>
        <w:rPr/>
      </w:pPr>
      <w:r>
        <w:rPr/>
        <w:t>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p>
    <w:p>
      <w:pPr>
        <w:pStyle w:val="Heading3"/>
        <w:rPr/>
      </w:pPr>
      <w:bookmarkStart w:id="31" w:name="general-activity"/>
      <w:bookmarkStart w:id="32" w:name="activity-state-classification"/>
      <w:bookmarkEnd w:id="31"/>
      <w:bookmarkEnd w:id="32"/>
      <w:r>
        <w:rPr/>
        <w:t>1.3.3</w:t>
        <w:tab/>
        <w:t>Activity State Classification</w:t>
      </w:r>
    </w:p>
    <w:p>
      <w:pPr>
        <w:pStyle w:val="FirstParagraph"/>
        <w:rPr/>
      </w:pPr>
      <w:r>
        <w:rPr/>
        <w:t xml:space="preserve">We fitted two different HMMs to VeDBA data,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 xml:space="preserve">The estimated state-dependent distributions are shown in Figure 1.6. We interpreted and labelled these states as ‘Rest,’ ‘Medium intensity activity,’ and ‘High intensity activity’ corresponding to low, intermediate, and high VeDBA values respectively. The marginal distribution (Figure 1.6; dashed line) has a good correspondence to the empirical VeDBA distribution. A visual analysis of the Pseudo-residuals (Figure ??)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 </w:t>
      </w:r>
    </w:p>
    <w:p>
      <w:pPr>
        <w:pStyle w:val="CaptionedFigure"/>
        <w:rPr/>
      </w:pPr>
      <w:r>
        <w:rPr/>
        <w:drawing>
          <wp:inline distT="0" distB="0" distL="0" distR="0">
            <wp:extent cx="5943600" cy="2971800"/>
            <wp:effectExtent l="0" t="0" r="0" b="0"/>
            <wp:doc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8"/>
                    <a:stretch>
                      <a:fillRect/>
                    </a:stretch>
                  </pic:blipFill>
                  <pic:spPr bwMode="auto">
                    <a:xfrm>
                      <a:off x="0" y="0"/>
                      <a:ext cx="5943600" cy="2971800"/>
                    </a:xfrm>
                    <a:prstGeom prst="rect">
                      <a:avLst/>
                    </a:prstGeom>
                  </pic:spPr>
                </pic:pic>
              </a:graphicData>
            </a:graphic>
          </wp:inline>
        </w:drawing>
      </w:r>
    </w:p>
    <w:p>
      <w:pPr>
        <w:pStyle w:val="ImageCaption"/>
        <w:rPr/>
      </w:pPr>
      <w:r>
        <w:rPr/>
        <w:t>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pPr>
      <w:r>
        <w:rPr/>
        <w:t>With the state-labeled data we were able to dissociate and visualize the daily patterns of each different state. Actograms and time series plots show how the different states are related to the calculated VeDBA (Figure 1.7). Visual analysis of diel rhythms in VeDBA and in the state-labelled data indicates the daily rhythm is more robust in the High Activity state in comparison to Medium Activity.</w:t>
      </w:r>
    </w:p>
    <w:p>
      <w:pPr>
        <w:pStyle w:val="TextBody"/>
        <w:rPr/>
      </w:pPr>
      <w:r>
        <w:rPr/>
        <w:t xml:space="preserve">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 ??). </w:t>
      </w:r>
    </w:p>
    <w:p>
      <w:pPr>
        <w:pStyle w:val="CaptionedFigure"/>
        <w:rPr/>
      </w:pPr>
      <w:r>
        <w:rPr/>
        <w:drawing>
          <wp:inline distT="0" distB="0" distL="0" distR="0">
            <wp:extent cx="5943600" cy="3343275"/>
            <wp:effectExtent l="0" t="0" r="0" b="0"/>
            <wp:doc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inline>
        </w:drawing>
      </w:r>
    </w:p>
    <w:p>
      <w:pPr>
        <w:pStyle w:val="ImageCaption"/>
        <w:rPr/>
      </w:pPr>
      <w:r>
        <w:rPr/>
        <w:t>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p>
    <w:p>
      <w:pPr>
        <w:pStyle w:val="Heading3"/>
        <w:rPr/>
      </w:pPr>
      <w:bookmarkStart w:id="33" w:name="activity-state-classification"/>
      <w:bookmarkStart w:id="34" w:name="daily-time-activity-budgets"/>
      <w:bookmarkEnd w:id="33"/>
      <w:bookmarkEnd w:id="34"/>
      <w:r>
        <w:rPr/>
        <w:t>1.3.4</w:t>
        <w:tab/>
        <w:t>Daily Time-Activity Budgets</w:t>
      </w:r>
    </w:p>
    <w:p>
      <w:pPr>
        <w:pStyle w:val="FirstParagraph"/>
        <w:rPr/>
      </w:pPr>
      <w:r>
        <w:rP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rPr/>
      </w:pPr>
      <w:r>
        <w:rPr/>
        <w:t>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1.8; ANOVA: F = 4.457, p = 0.0175) and High Activity State across seasons (Figure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 1.8).</w:t>
      </w:r>
    </w:p>
    <w:p>
      <w:pPr>
        <w:pStyle w:val="CaptionedFigure"/>
        <w:rPr/>
      </w:pPr>
      <w:r>
        <w:rPr/>
        <w:drawing>
          <wp:inline distT="0" distB="0" distL="0" distR="0">
            <wp:extent cx="5943600" cy="5943600"/>
            <wp:effectExtent l="0" t="0" r="0" b="0"/>
            <wp:doc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pPr>
        <w:pStyle w:val="Normal"/>
        <w:rPr/>
      </w:pPr>
      <w:r>
        <w:rPr/>
      </w:r>
      <w:r>
        <w:br w:type="page"/>
      </w:r>
    </w:p>
    <w:p>
      <w:pPr>
        <w:pStyle w:val="Heading3"/>
        <w:rPr/>
      </w:pPr>
      <w:bookmarkStart w:id="35" w:name="daily-time-activity-budgets"/>
      <w:bookmarkStart w:id="36" w:name="daily-activity-patterns"/>
      <w:bookmarkEnd w:id="35"/>
      <w:bookmarkEnd w:id="36"/>
      <w:r>
        <w:rPr/>
        <w:t>1.3.5</w:t>
        <w:tab/>
        <w:t>Daily Activity Patterns</w:t>
      </w:r>
    </w:p>
    <w:p>
      <w:pPr>
        <w:pStyle w:val="FirstParagraph"/>
        <w:rPr/>
      </w:pPr>
      <w:r>
        <w:rPr/>
        <w:t>Daily activity patterns for each behavioral state are shown in Figure 1.9.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pStyle w:val="Compact"/>
        <w:numPr>
          <w:ilvl w:val="0"/>
          <w:numId w:val="16"/>
        </w:numPr>
        <w:rPr/>
      </w:pPr>
      <w:r>
        <w:rPr/>
        <w:t>REF calculate peak</w:t>
      </w:r>
    </w:p>
    <w:p>
      <w:pPr>
        <w:pStyle w:val="Compact"/>
        <w:numPr>
          <w:ilvl w:val="0"/>
          <w:numId w:val="17"/>
        </w:numPr>
        <w:rPr>
          <w:lang w:val="pt-BR"/>
        </w:rPr>
      </w:pPr>
      <w:r>
        <w:rPr>
          <w:lang w:val="pt-BR"/>
          <w:rPrChange w:id="0" w:author="gisele oda" w:date="2021-11-03T23:09:00Z"/>
        </w:rPr>
        <w:t>REF adicionar linha do meio dia solar</w:t>
      </w:r>
    </w:p>
    <w:p>
      <w:pPr>
        <w:pStyle w:val="Normal"/>
        <w:rPr>
          <w:lang w:val="pt-BR"/>
        </w:rPr>
      </w:pPr>
      <w:r>
        <w:rPr>
          <w:lang w:val="pt-BR"/>
          <w:rPrChange w:id="0" w:author="gisele oda" w:date="2021-11-03T23:09:00Z"/>
        </w:rPr>
        <w:rPrChange w:id="0" w:author="gisele oda" w:date="2021-11-03T23:09:00Z"/>
      </w:r>
      <w:r>
        <w:br w:type="page"/>
      </w:r>
    </w:p>
    <w:p>
      <w:pPr>
        <w:pStyle w:val="CaptionedFigure"/>
        <w:rPr/>
      </w:pPr>
      <w:r>
        <w:rPr/>
        <w:drawing>
          <wp:inline distT="0" distB="0" distL="0" distR="0">
            <wp:extent cx="5943600" cy="8915400"/>
            <wp:effectExtent l="0" t="0" r="0" b="0"/>
            <wp:doc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1"/>
                    <a:stretch>
                      <a:fillRect/>
                    </a:stretch>
                  </pic:blipFill>
                  <pic:spPr bwMode="auto">
                    <a:xfrm>
                      <a:off x="0" y="0"/>
                      <a:ext cx="5943600" cy="8915400"/>
                    </a:xfrm>
                    <a:prstGeom prst="rect">
                      <a:avLst/>
                    </a:prstGeom>
                  </pic:spPr>
                </pic:pic>
              </a:graphicData>
            </a:graphic>
          </wp:inline>
        </w:drawing>
      </w:r>
    </w:p>
    <w:p>
      <w:pPr>
        <w:pStyle w:val="ImageCaption"/>
        <w:rPr/>
      </w:pPr>
      <w:r>
        <w:rPr/>
        <w:t>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p>
    <w:p>
      <w:pPr>
        <w:pStyle w:val="Heading3"/>
        <w:rPr/>
      </w:pPr>
      <w:bookmarkStart w:id="37" w:name="daily-activity-patterns"/>
      <w:bookmarkStart w:id="38" w:name="aboveground-activity"/>
      <w:bookmarkEnd w:id="37"/>
      <w:bookmarkEnd w:id="38"/>
      <w:r>
        <w:rPr/>
        <w:t>1.3.6</w:t>
        <w:tab/>
        <w:t>Aboveground Activity</w:t>
      </w:r>
    </w:p>
    <w:p>
      <w:pPr>
        <w:pStyle w:val="FirstParagraph"/>
        <w:rPr/>
      </w:pPr>
      <w:r>
        <w:rPr/>
        <w:t>Outside of their tunnels, when exposed to light, tuco-tucos are mostly in a active state, either high or medium state (Fig. 1.10). The percentage of the high activity state that occurs on the surface is higher than the other activity states. The mean percentage of the high state that occurs aboveground is 0.06, whether for the medium state the mean is 0.03. Rest, in contrast, is the behavioral state that happens the least on the surface with a mean percentage of 0.01.</w:t>
      </w:r>
    </w:p>
    <w:p>
      <w:pPr>
        <w:pStyle w:val="Compact"/>
        <w:numPr>
          <w:ilvl w:val="0"/>
          <w:numId w:val="18"/>
        </w:numPr>
        <w:rPr/>
      </w:pPr>
      <w:r>
        <w:rPr>
          <w:lang w:val="pt-BR"/>
          <w:rPrChange w:id="0" w:author="gisele oda" w:date="2021-11-03T23:09:00Z"/>
        </w:rPr>
        <w:t xml:space="preserve">aqui ainda falta um teste. Precisa ser um não parametrico ou test-t dois a dois. </w:t>
      </w:r>
      <w:r>
        <w:rPr/>
        <w:t>O ANOVA não cabe nesses dados.</w:t>
      </w:r>
    </w:p>
    <w:p>
      <w:pPr>
        <w:pStyle w:val="Compact"/>
        <w:numPr>
          <w:ilvl w:val="0"/>
          <w:numId w:val="19"/>
        </w:numPr>
        <w:rPr/>
      </w:pPr>
      <w:r>
        <w:rPr/>
        <w:t>adicionar estatistica descritiva do tempo</w:t>
      </w:r>
    </w:p>
    <w:p>
      <w:pPr>
        <w:pStyle w:val="CaptionedFigure"/>
        <w:rPr/>
      </w:pPr>
      <w:r>
        <w:rPr/>
        <w:drawing>
          <wp:inline distT="0" distB="0" distL="0" distR="0">
            <wp:extent cx="5943600" cy="2971800"/>
            <wp:effectExtent l="0" t="0" r="0" b="0"/>
            <wp:docPr id="11"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ure 1.10: Distribution of the percentages of each activity state that happens aboveground during daytime."/>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p>
    <w:p>
      <w:pPr>
        <w:pStyle w:val="ImageCaption"/>
        <w:rPr/>
      </w:pPr>
      <w:r>
        <w:rPr/>
        <w:t>Figure 1.10: Distribution of the percentages of each activity state that happens aboveground during daytime.</w:t>
      </w:r>
    </w:p>
    <w:p>
      <w:pPr>
        <w:pStyle w:val="Normal"/>
        <w:rPr/>
      </w:pPr>
      <w:r>
        <w:rPr/>
      </w:r>
      <w:r>
        <w:br w:type="page"/>
      </w:r>
    </w:p>
    <w:p>
      <w:pPr>
        <w:pStyle w:val="Heading3"/>
        <w:rPr/>
      </w:pPr>
      <w:bookmarkStart w:id="39" w:name="aboveground-activity"/>
      <w:bookmarkStart w:id="40" w:name="diurnality"/>
      <w:bookmarkEnd w:id="39"/>
      <w:bookmarkEnd w:id="40"/>
      <w:r>
        <w:rPr/>
        <w:t>1.3.7</w:t>
        <w:tab/>
        <w:t>Diurnality</w:t>
      </w:r>
    </w:p>
    <w:p>
      <w:pPr>
        <w:pStyle w:val="FirstParagraph"/>
        <w:rPr/>
      </w:pPr>
      <w:r>
        <w:rP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 1.11). </w:t>
      </w:r>
    </w:p>
    <w:p>
      <w:pPr>
        <w:pStyle w:val="CaptionedFigure"/>
        <w:rPr/>
      </w:pPr>
      <w:r>
        <w:rPr/>
        <w:drawing>
          <wp:inline distT="0" distB="0" distL="0" distR="0">
            <wp:extent cx="5943600" cy="2376170"/>
            <wp:effectExtent l="0" t="0" r="0" b="0"/>
            <wp:doc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3"/>
                    <a:stretch>
                      <a:fillRect/>
                    </a:stretch>
                  </pic:blipFill>
                  <pic:spPr bwMode="auto">
                    <a:xfrm>
                      <a:off x="0" y="0"/>
                      <a:ext cx="5943600" cy="2376170"/>
                    </a:xfrm>
                    <a:prstGeom prst="rect">
                      <a:avLst/>
                    </a:prstGeom>
                  </pic:spPr>
                </pic:pic>
              </a:graphicData>
            </a:graphic>
          </wp:inline>
        </w:drawing>
      </w:r>
    </w:p>
    <w:p>
      <w:pPr>
        <w:pStyle w:val="ImageCaption"/>
        <w:rPr/>
      </w:pPr>
      <w:r>
        <w:rPr/>
        <w:t>Figure 1.11: Distribution of calculated diurnality index (DI). Between labelled states, only the High Activity State is predominantly diurnal, with diurnality greater than 0.7 across all season. General activity, measured by the unlabelled VeDBA, is also predominantly diurnal,</w:t>
      </w:r>
    </w:p>
    <w:p>
      <w:pPr>
        <w:pStyle w:val="Normal"/>
        <w:rPr/>
      </w:pPr>
      <w:r>
        <w:rPr/>
      </w:r>
      <w:r>
        <w:br w:type="page"/>
      </w:r>
    </w:p>
    <w:p>
      <w:pPr>
        <w:pStyle w:val="Heading3"/>
        <w:rPr/>
      </w:pPr>
      <w:bookmarkStart w:id="41" w:name="diurnality"/>
      <w:bookmarkStart w:id="42" w:name="circadian-rhythmicity"/>
      <w:bookmarkEnd w:id="41"/>
      <w:bookmarkEnd w:id="42"/>
      <w:r>
        <w:rPr/>
        <w:t>1.3.8</w:t>
        <w:tab/>
        <w:t>Circadian Rhythmicity</w:t>
      </w:r>
    </w:p>
    <w:p>
      <w:pPr>
        <w:pStyle w:val="FirstParagraph"/>
        <w:rPr/>
      </w:pPr>
      <w:r>
        <w:rPr/>
        <w:t>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rPr/>
      </w:pPr>
      <w:r>
        <w:rPr/>
        <w:t>We calculated the RI only for animals classified as rhythmic (Figure 1.12A). It is important to note that animals classified as arrhythmic were excluded from this analysis, which is why there is a different number of samples between each category. Nonetheless, the Medium Activity State is significantly different from the other states and VeDBA (Figure 1.12A; ANOVA; p &lt; 0.05). We did not test for differences between seasons (See Methods).</w:t>
      </w:r>
    </w:p>
    <w:p>
      <w:pPr>
        <w:pStyle w:val="TextBody"/>
        <w:rPr/>
      </w:pPr>
      <w:r>
        <w:rPr/>
        <w:t>Lastly, we used Lomb-Scargle periodograms to estimate the periodicity of each state (Figure 1.12B). All estimated periods, independent of state, were in the 24-hour range. The high activity state has a mean period ± standard deviation of 23.87h ± 0.34. The medium activity state has a mean period of 23.91h ± 1.22.</w:t>
      </w:r>
    </w:p>
    <w:p>
      <w:pPr>
        <w:pStyle w:val="TextBody"/>
        <w:rPr/>
      </w:pPr>
      <w:r>
        <w:rPr/>
        <w:t>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 1.12 A). For VeDBA the mean estimated period was 23.91h ± 0.31.</w:t>
      </w:r>
    </w:p>
    <w:p>
      <w:pPr>
        <w:pStyle w:val="CaptionedFigure"/>
        <w:rPr/>
      </w:pPr>
      <w:r>
        <w:rPr/>
        <w:drawing>
          <wp:inline distT="0" distB="0" distL="0" distR="0">
            <wp:extent cx="5943600" cy="1981200"/>
            <wp:effectExtent l="0" t="0" r="0" b="0"/>
            <wp:docPr id="13"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14"/>
                    <a:stretch>
                      <a:fillRect/>
                    </a:stretch>
                  </pic:blipFill>
                  <pic:spPr bwMode="auto">
                    <a:xfrm>
                      <a:off x="0" y="0"/>
                      <a:ext cx="5943600" cy="1981200"/>
                    </a:xfrm>
                    <a:prstGeom prst="rect">
                      <a:avLst/>
                    </a:prstGeom>
                  </pic:spPr>
                </pic:pic>
              </a:graphicData>
            </a:graphic>
          </wp:inline>
        </w:drawing>
      </w:r>
    </w:p>
    <w:p>
      <w:pPr>
        <w:pStyle w:val="ImageCaption"/>
        <w:rPr/>
      </w:pPr>
      <w:r>
        <w:rPr/>
        <w:t>Figure 1.12: Distribution of Rhythmicity Index for state-labelled data and VeDBA. The distribution of the Medium State is statistically different from all other states and VeDBA. Graphs shows half boxplots and individual data</w:t>
      </w:r>
    </w:p>
    <w:p>
      <w:pPr>
        <w:pStyle w:val="Normal"/>
        <w:rPr/>
      </w:pPr>
      <w:r>
        <w:rPr/>
      </w:r>
      <w:r>
        <w:br w:type="page"/>
      </w:r>
    </w:p>
    <w:p>
      <w:pPr>
        <w:pStyle w:val="Heading2"/>
        <w:rPr/>
      </w:pPr>
      <w:bookmarkStart w:id="43" w:name="results"/>
      <w:bookmarkStart w:id="44" w:name="circadian-rhythmicity"/>
      <w:bookmarkStart w:id="45" w:name="discussion"/>
      <w:bookmarkEnd w:id="43"/>
      <w:bookmarkEnd w:id="44"/>
      <w:bookmarkEnd w:id="45"/>
      <w:r>
        <w:rPr/>
        <w:t>1.4</w:t>
        <w:tab/>
        <w:t>Discussion</w:t>
      </w:r>
    </w:p>
    <w:p>
      <w:pPr>
        <w:pStyle w:val="Normal"/>
        <w:numPr>
          <w:ilvl w:val="0"/>
          <w:numId w:val="20"/>
        </w:numPr>
        <w:rPr>
          <w:lang w:val="pt-BR"/>
        </w:rPr>
      </w:pPr>
      <w:r>
        <w:rPr>
          <w:lang w:val="pt-BR"/>
          <w:rPrChange w:id="0" w:author="gisele oda" w:date="2021-11-03T23:09:00Z"/>
        </w:rPr>
        <w:t>mencionar que tudo que é medido foi a primeira vez em vida livre</w:t>
      </w:r>
    </w:p>
    <w:p>
      <w:pPr>
        <w:pStyle w:val="Normal"/>
        <w:numPr>
          <w:ilvl w:val="0"/>
          <w:numId w:val="21"/>
        </w:numPr>
        <w:rPr/>
      </w:pPr>
      <w:r>
        <w:rPr>
          <w:lang w:val="pt-BR"/>
          <w:rPrChange w:id="0" w:author="gisele oda" w:date="2021-11-03T23:09:00Z"/>
        </w:rPr>
        <w:t xml:space="preserve">Optamos pelo tipo de modelos mais simples com outras a analises a posteriori. </w:t>
      </w:r>
      <w:r>
        <w:rPr/>
        <w:t>Existem outros métodos interessantes Patterson 2009. Extensions to out model could include (…)</w:t>
      </w:r>
    </w:p>
    <w:p>
      <w:pPr>
        <w:pStyle w:val="Compact"/>
        <w:numPr>
          <w:ilvl w:val="1"/>
          <w:numId w:val="22"/>
        </w:numPr>
        <w:rPr>
          <w:lang w:val="pt-BR"/>
        </w:rPr>
      </w:pPr>
      <w:r>
        <w:rPr>
          <w:lang w:val="pt-BR"/>
          <w:rPrChange w:id="0" w:author="gisele oda" w:date="2021-11-03T23:09:00Z"/>
        </w:rPr>
        <w:t>selecionamos os fatores mais relevantes baseados nas analises exploratorias</w:t>
      </w:r>
    </w:p>
    <w:p>
      <w:pPr>
        <w:pStyle w:val="Normal"/>
        <w:numPr>
          <w:ilvl w:val="0"/>
          <w:numId w:val="23"/>
        </w:numPr>
        <w:rPr>
          <w:lang w:val="pt-BR"/>
        </w:rPr>
      </w:pPr>
      <w:r>
        <w:rPr>
          <w:lang w:val="pt-BR"/>
          <w:rPrChange w:id="0" w:author="gisele oda" w:date="2021-11-03T23:09:00Z"/>
        </w:rPr>
        <w:t>limitações dos dados de lightlogger: não sabemos se os picos podem se extender durante a noite tbm.</w:t>
      </w:r>
    </w:p>
    <w:p>
      <w:pPr>
        <w:pStyle w:val="Normal"/>
        <w:numPr>
          <w:ilvl w:val="0"/>
          <w:numId w:val="24"/>
        </w:numPr>
        <w:rPr>
          <w:lang w:val="pt-BR"/>
        </w:rPr>
      </w:pPr>
      <w:r>
        <w:rPr>
          <w:lang w:val="pt-BR"/>
          <w:rPrChange w:id="0" w:author="gisele oda" w:date="2021-11-03T23:09:00Z"/>
        </w:rPr>
        <w:t>discutir as semelhancas entre arena e freeliving</w:t>
      </w:r>
    </w:p>
    <w:p>
      <w:pPr>
        <w:pStyle w:val="Compact"/>
        <w:numPr>
          <w:ilvl w:val="1"/>
          <w:numId w:val="25"/>
        </w:numPr>
        <w:rPr>
          <w:lang w:val="pt-BR"/>
        </w:rPr>
      </w:pPr>
      <w:r>
        <w:rPr>
          <w:lang w:val="pt-BR"/>
          <w:rPrChange w:id="0" w:author="gisele oda" w:date="2021-11-03T23:09:00Z"/>
        </w:rPr>
        <w:t>o padrão é igual, explicar o que foi visto nas arenas</w:t>
      </w:r>
    </w:p>
    <w:p>
      <w:pPr>
        <w:pStyle w:val="Normal"/>
        <w:numPr>
          <w:ilvl w:val="0"/>
          <w:numId w:val="26"/>
        </w:numPr>
        <w:rPr>
          <w:lang w:val="pt-BR"/>
        </w:rPr>
      </w:pPr>
      <w:r>
        <w:rPr>
          <w:lang w:val="pt-BR"/>
          <w:rPrChange w:id="0" w:author="gisele oda" w:date="2021-11-03T23:09:00Z"/>
        </w:rPr>
        <w:t>diferença ritmicidade vedba vs estados na ritmicidade</w:t>
      </w:r>
    </w:p>
    <w:p>
      <w:pPr>
        <w:pStyle w:val="Normal"/>
        <w:numPr>
          <w:ilvl w:val="0"/>
          <w:numId w:val="27"/>
        </w:numPr>
        <w:rPr>
          <w:lang w:val="pt-BR"/>
        </w:rPr>
      </w:pPr>
      <w:r>
        <w:rPr>
          <w:lang w:val="pt-BR"/>
          <w:rPrChange w:id="0" w:author="gisele oda" w:date="2021-11-03T23:09:00Z"/>
        </w:rPr>
        <w:t>falar que nem sempre o HMM é ideal para ritmicidade e diurnalidade</w:t>
      </w:r>
    </w:p>
    <w:p>
      <w:pPr>
        <w:pStyle w:val="Normal"/>
        <w:numPr>
          <w:ilvl w:val="0"/>
          <w:numId w:val="28"/>
        </w:numPr>
        <w:rPr>
          <w:lang w:val="pt-BR"/>
        </w:rPr>
      </w:pPr>
      <w:r>
        <w:rPr>
          <w:lang w:val="pt-BR"/>
          <w:rPrChange w:id="0" w:author="gisele oda" w:date="2021-11-03T23:09:00Z"/>
        </w:rPr>
        <w:t>uma boa mensagem para deixar pro futuro</w:t>
      </w:r>
    </w:p>
    <w:p>
      <w:pPr>
        <w:pStyle w:val="Normal"/>
        <w:numPr>
          <w:ilvl w:val="0"/>
          <w:numId w:val="29"/>
        </w:numPr>
        <w:rPr/>
      </w:pPr>
      <w:r>
        <w:rPr/>
        <w:t>reler artigo catemeralidade</w:t>
      </w:r>
    </w:p>
    <w:p>
      <w:pPr>
        <w:pStyle w:val="Normal"/>
        <w:numPr>
          <w:ilvl w:val="1"/>
          <w:numId w:val="30"/>
        </w:numPr>
        <w:rPr>
          <w:lang w:val="pt-BR"/>
        </w:rPr>
      </w:pPr>
      <w:r>
        <w:rPr>
          <w:lang w:val="pt-BR"/>
          <w:rPrChange w:id="0" w:author="gisele oda" w:date="2021-11-03T23:09:00Z"/>
        </w:rPr>
        <w:t>nesse artigo foi percebido varios bouts de atividades</w:t>
      </w:r>
    </w:p>
    <w:p>
      <w:pPr>
        <w:pStyle w:val="Normal"/>
        <w:numPr>
          <w:ilvl w:val="1"/>
          <w:numId w:val="31"/>
        </w:numPr>
        <w:rPr/>
      </w:pPr>
      <w:r>
        <w:rPr/>
        <w:t>tamiris: while not on the wheel they are doing different things</w:t>
      </w:r>
    </w:p>
    <w:p>
      <w:pPr>
        <w:pStyle w:val="Compact"/>
        <w:numPr>
          <w:ilvl w:val="2"/>
          <w:numId w:val="32"/>
        </w:numPr>
        <w:rPr>
          <w:lang w:val="pt-BR"/>
        </w:rPr>
      </w:pPr>
      <w:r>
        <w:rPr>
          <w:lang w:val="pt-BR"/>
          <w:rPrChange w:id="0" w:author="gisele oda" w:date="2021-11-03T23:09:00Z"/>
        </w:rPr>
        <w:t>não podemos assumir que quando nao está na roda ele está parado</w:t>
      </w:r>
    </w:p>
    <w:p>
      <w:pPr>
        <w:pStyle w:val="Compact"/>
        <w:numPr>
          <w:ilvl w:val="2"/>
          <w:numId w:val="33"/>
        </w:numPr>
        <w:rPr>
          <w:lang w:val="pt-BR"/>
        </w:rPr>
      </w:pPr>
      <w:r>
        <w:rPr>
          <w:lang w:val="pt-BR"/>
          <w:rPrChange w:id="0" w:author="gisele oda" w:date="2021-11-03T23:09:00Z"/>
        </w:rPr>
        <w:t>erkert artigo + voles lehmann (trabalhos de catemeralidade)</w:t>
      </w:r>
    </w:p>
    <w:p>
      <w:pPr>
        <w:pStyle w:val="Compact"/>
        <w:numPr>
          <w:ilvl w:val="2"/>
          <w:numId w:val="34"/>
        </w:numPr>
        <w:rPr>
          <w:lang w:val="pt-BR"/>
        </w:rPr>
      </w:pPr>
      <w:r>
        <w:rPr>
          <w:lang w:val="pt-BR"/>
          <w:rPrChange w:id="0" w:author="gisele oda" w:date="2021-11-03T23:09:00Z"/>
        </w:rPr>
        <w:t>esse ponto é essencial para conectar com o que o HMM fez</w:t>
      </w:r>
    </w:p>
    <w:p>
      <w:pPr>
        <w:pStyle w:val="Compact"/>
        <w:numPr>
          <w:ilvl w:val="2"/>
          <w:numId w:val="35"/>
        </w:numPr>
        <w:rPr>
          <w:lang w:val="pt-BR"/>
        </w:rPr>
      </w:pPr>
      <w:r>
        <w:rPr>
          <w:lang w:val="pt-BR"/>
          <w:rPrChange w:id="0" w:author="gisele oda" w:date="2021-11-03T23:09:00Z"/>
        </w:rPr>
        <w:t>HMM trouxe a tona outros ritmos presentes ao longo de todo dia + o componente circadiano que tbm vemos na roda, p.e.</w:t>
      </w:r>
    </w:p>
    <w:p>
      <w:pPr>
        <w:pStyle w:val="Compact"/>
        <w:numPr>
          <w:ilvl w:val="2"/>
          <w:numId w:val="36"/>
        </w:numPr>
        <w:rPr>
          <w:lang w:val="pt-BR"/>
        </w:rPr>
      </w:pPr>
      <w:r>
        <w:rPr>
          <w:lang w:val="pt-BR"/>
          <w:rPrChange w:id="0" w:author="gisele oda" w:date="2021-11-03T23:09:00Z"/>
        </w:rPr>
        <w:t>tbm falar que não era possível medir -&gt; tecnologias diferentes.</w:t>
      </w:r>
    </w:p>
    <w:p>
      <w:pPr>
        <w:pStyle w:val="Normal"/>
        <w:numPr>
          <w:ilvl w:val="0"/>
          <w:numId w:val="37"/>
        </w:numPr>
        <w:rPr>
          <w:lang w:val="pt-BR"/>
        </w:rPr>
      </w:pPr>
      <w:r>
        <w:rPr>
          <w:lang w:val="pt-BR"/>
          <w:rPrChange w:id="0" w:author="gisele oda" w:date="2021-11-03T23:09:00Z"/>
        </w:rPr>
        <w:t>Deixar os eixos como Atividade Geral (VeDBA)</w:t>
      </w:r>
    </w:p>
    <w:p>
      <w:pPr>
        <w:pStyle w:val="Compact"/>
        <w:numPr>
          <w:ilvl w:val="1"/>
          <w:numId w:val="38"/>
        </w:numPr>
        <w:rPr>
          <w:lang w:val="pt-BR"/>
        </w:rPr>
      </w:pPr>
      <w:r>
        <w:rPr>
          <w:lang w:val="pt-BR"/>
          <w:rPrChange w:id="0" w:author="gisele oda" w:date="2021-11-03T23:09:00Z"/>
        </w:rPr>
        <w:t>colocar apenas na legenda que atividade geral é medida pelo VeDBA</w:t>
      </w:r>
    </w:p>
    <w:p>
      <w:pPr>
        <w:pStyle w:val="Normal"/>
        <w:numPr>
          <w:ilvl w:val="0"/>
          <w:numId w:val="39"/>
        </w:numPr>
        <w:rPr/>
      </w:pPr>
      <w:r>
        <w:rPr/>
        <w:t>Erkert, H.G.; Cramer B. 2006. Chronobiological background to cathemerality: circadian rhythms in Eulemur fulvus albifrons (Prosimili) and Aotus azarai boliviensis (Anthropoidea). Folia Primatologica 77: 87–113.</w:t>
      </w:r>
    </w:p>
    <w:p>
      <w:pPr>
        <w:pStyle w:val="Normal"/>
        <w:numPr>
          <w:ilvl w:val="0"/>
          <w:numId w:val="40"/>
        </w:numPr>
        <w:rPr/>
      </w:pPr>
      <w:r>
        <w:rPr/>
        <w:t>lehmann</w:t>
      </w:r>
    </w:p>
    <w:p>
      <w:pPr>
        <w:pStyle w:val="Normal"/>
        <w:numPr>
          <w:ilvl w:val="0"/>
          <w:numId w:val="41"/>
        </w:numPr>
        <w:rPr>
          <w:lang w:val="pt-BR"/>
        </w:rPr>
      </w:pPr>
      <w:r>
        <w:rPr>
          <w:lang w:val="pt-BR"/>
          <w:rPrChange w:id="0" w:author="gisele oda" w:date="2021-11-03T23:09:00Z"/>
        </w:rPr>
        <w:t>A atividade “catemera” não era prevista então isso é uma coisa interessante</w:t>
      </w:r>
    </w:p>
    <w:p>
      <w:pPr>
        <w:pStyle w:val="Compact"/>
        <w:numPr>
          <w:ilvl w:val="1"/>
          <w:numId w:val="42"/>
        </w:numPr>
        <w:rPr>
          <w:lang w:val="pt-BR"/>
        </w:rPr>
      </w:pPr>
      <w:r>
        <w:rPr>
          <w:lang w:val="pt-BR"/>
          <w:rPrChange w:id="0" w:author="gisele oda" w:date="2021-11-03T23:09:00Z"/>
        </w:rPr>
        <w:t>falar que é novo e interessante</w:t>
      </w:r>
    </w:p>
    <w:p>
      <w:pPr>
        <w:pStyle w:val="Compact"/>
        <w:numPr>
          <w:ilvl w:val="1"/>
          <w:numId w:val="43"/>
        </w:numPr>
        <w:rPr>
          <w:lang w:val="pt-BR"/>
        </w:rPr>
      </w:pPr>
      <w:r>
        <w:rPr>
          <w:lang w:val="pt-BR"/>
          <w:rPrChange w:id="0" w:author="gisele oda" w:date="2021-11-03T23:09:00Z"/>
        </w:rPr>
        <w:t>tudo isso foi medido pq fomos ao campo</w:t>
      </w:r>
    </w:p>
    <w:p>
      <w:pPr>
        <w:pStyle w:val="Compact"/>
        <w:numPr>
          <w:ilvl w:val="1"/>
          <w:numId w:val="44"/>
        </w:numPr>
        <w:rPr>
          <w:lang w:val="pt-BR"/>
        </w:rPr>
      </w:pPr>
      <w:r>
        <w:rPr>
          <w:lang w:val="pt-BR"/>
          <w:rPrChange w:id="0" w:author="gisele oda" w:date="2021-11-03T23:09:00Z"/>
        </w:rPr>
        <w:t>“</w:t>
      </w:r>
      <w:r>
        <w:rPr>
          <w:lang w:val="pt-BR"/>
          <w:rPrChange w:id="0" w:author="gisele oda" w:date="2021-11-03T23:09:00Z"/>
        </w:rPr>
        <w:t>qual a relacao entre o circadiano e os ultradianos?”</w:t>
      </w:r>
    </w:p>
    <w:p>
      <w:pPr>
        <w:pStyle w:val="Normal"/>
        <w:rPr/>
      </w:pPr>
      <w:r>
        <w:rPr/>
        <mc:AlternateContent>
          <mc:Choice Requires="wps">
            <w:drawing>
              <wp:inline distT="0" distB="0" distL="0" distR="0">
                <wp:extent cx="5944235" cy="19685"/>
                <wp:effectExtent l="0" t="0" r="0" b="0"/>
                <wp:docPr id="14" name="Shape1"/>
                <a:graphic xmlns:a="http://schemas.openxmlformats.org/drawingml/2006/main">
                  <a:graphicData uri="http://schemas.microsoft.com/office/word/2010/wordprocessingShape">
                    <wps:wsp>
                      <wps:cNvSpPr/>
                      <wps:nvSpPr>
                        <wps:cNvPr id="0" name="Shape1"/>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ID="Shape1" fillcolor="white" stroked="t"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Normal"/>
        <w:numPr>
          <w:ilvl w:val="0"/>
          <w:numId w:val="45"/>
        </w:numPr>
        <w:rPr>
          <w:lang w:val="pt-BR"/>
        </w:rPr>
      </w:pPr>
      <w:r>
        <w:rPr>
          <w:lang w:val="pt-BR"/>
          <w:rPrChange w:id="0" w:author="gisele oda" w:date="2021-11-03T23:09:00Z"/>
        </w:rPr>
        <w:t>os resultados do indice de ritmicidade devem ser interpretados com cuidado já que existe diferença na classificação dos animais em primeiro lugar.</w:t>
      </w:r>
    </w:p>
    <w:p>
      <w:pPr>
        <w:pStyle w:val="Compact"/>
        <w:numPr>
          <w:ilvl w:val="1"/>
          <w:numId w:val="46"/>
        </w:numPr>
        <w:rPr>
          <w:lang w:val="pt-BR"/>
        </w:rPr>
      </w:pPr>
      <w:r>
        <w:rPr>
          <w:lang w:val="pt-BR"/>
          <w:rPrChange w:id="0" w:author="gisele oda" w:date="2021-11-03T23:09:00Z"/>
        </w:rPr>
        <w:t>Isso principalmente na hora de interpretar o grafico de boxplot dos RI, entre HIGH e VEDBA.</w:t>
      </w:r>
    </w:p>
    <w:p>
      <w:pPr>
        <w:pStyle w:val="Heading1"/>
        <w:rPr/>
      </w:pPr>
      <w:bookmarkStart w:id="46" w:name="X825f722398abe1ed63c0d68b1ad1655196b03fa"/>
      <w:bookmarkStart w:id="47" w:name="discussion"/>
      <w:bookmarkStart w:id="48" w:name="anillacos-plant-community"/>
      <w:bookmarkEnd w:id="46"/>
      <w:bookmarkEnd w:id="47"/>
      <w:bookmarkEnd w:id="48"/>
      <w:r>
        <w:rPr/>
        <w:t>2</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0" distR="0">
            <wp:extent cx="5943600" cy="7264400"/>
            <wp:effectExtent l="0" t="0" r="0" b="0"/>
            <wp:doc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5"/>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p>
      <w:pPr>
        <w:pStyle w:val="Heading1"/>
        <w:rPr/>
      </w:pPr>
      <w:bookmarkStart w:id="49" w:name="anillacos-plant-community"/>
      <w:bookmarkStart w:id="50" w:name="anillacos-weather"/>
      <w:bookmarkEnd w:id="49"/>
      <w:bookmarkEnd w:id="50"/>
      <w:r>
        <w:rPr/>
        <w:t>3</w:t>
        <w:tab/>
        <w:t>Anillaco’s Weather</w:t>
      </w:r>
    </w:p>
    <w:p>
      <w:pPr>
        <w:pStyle w:val="CaptionedFigure"/>
        <w:rPr/>
      </w:pPr>
      <w:r>
        <w:rPr/>
        <w:drawing>
          <wp:inline distT="0" distB="0" distL="0" distR="0">
            <wp:extent cx="5943600" cy="6604000"/>
            <wp:effectExtent l="0" t="0" r="0" b="0"/>
            <wp:docPr id="16" name="Image13"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6"/>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p>
    <w:p>
      <w:pPr>
        <w:pStyle w:val="Heading1"/>
        <w:rPr/>
      </w:pPr>
      <w:bookmarkStart w:id="51" w:name="anillacos-weather"/>
      <w:bookmarkStart w:id="52" w:name="anillacos-yearly-daylength-changes"/>
      <w:bookmarkEnd w:id="51"/>
      <w:bookmarkEnd w:id="52"/>
      <w:r>
        <w:rPr/>
        <w:t>4</w:t>
        <w:tab/>
        <w:t>Anillaco’s Yearly Daylength Changes</w:t>
      </w:r>
    </w:p>
    <w:p>
      <w:pPr>
        <w:pStyle w:val="Compact"/>
        <w:numPr>
          <w:ilvl w:val="0"/>
          <w:numId w:val="47"/>
        </w:numPr>
        <w:rPr>
          <w:lang w:val="pt-BR"/>
        </w:rPr>
      </w:pPr>
      <w:r>
        <w:rPr>
          <w:lang w:val="pt-BR"/>
          <w:rPrChange w:id="0" w:author="gisele oda" w:date="2021-11-03T23:09:00Z"/>
        </w:rPr>
        <w:t>Adicionar tabela com duração do dia nas datas de coleta</w:t>
      </w:r>
    </w:p>
    <w:p>
      <w:pPr>
        <w:pStyle w:val="CaptionedFigure"/>
        <w:rPr/>
      </w:pPr>
      <w:r>
        <w:rPr/>
        <w:drawing>
          <wp:inline distT="0" distB="0" distL="0" distR="0">
            <wp:extent cx="5943600" cy="2971800"/>
            <wp:effectExtent l="0" t="0" r="0" b="0"/>
            <wp:docPr id="17" name="Image14"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p>
    <w:p>
      <w:pPr>
        <w:pStyle w:val="Heading1"/>
        <w:rPr/>
      </w:pPr>
      <w:bookmarkStart w:id="53" w:name="anillacos-yearly-daylength-changes"/>
      <w:bookmarkStart w:id="54" w:name="Xcbc62cc38c208a197767bb756a67ae1c5233e9c"/>
      <w:bookmarkEnd w:id="53"/>
      <w:bookmarkEnd w:id="54"/>
      <w:r>
        <w:rPr/>
        <w:t>5</w:t>
        <w:tab/>
        <w:t>Static Acceleration Smooth Window Assessment</w:t>
      </w:r>
    </w:p>
    <w:p>
      <w:pPr>
        <w:pStyle w:val="FirstParagraph"/>
        <w:rPr/>
      </w:pPr>
      <w:r>
        <w:rPr/>
        <w:drawing>
          <wp:inline distT="0" distB="0" distL="0" distR="0">
            <wp:extent cx="5943600" cy="6604000"/>
            <wp:effectExtent l="0" t="0" r="0" b="0"/>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8"/>
                    <a:stretch>
                      <a:fillRect/>
                    </a:stretch>
                  </pic:blipFill>
                  <pic:spPr bwMode="auto">
                    <a:xfrm>
                      <a:off x="0" y="0"/>
                      <a:ext cx="5943600" cy="6604000"/>
                    </a:xfrm>
                    <a:prstGeom prst="rect">
                      <a:avLst/>
                    </a:prstGeom>
                  </pic:spPr>
                </pic:pic>
              </a:graphicData>
            </a:graphic>
          </wp:inline>
        </w:drawing>
      </w:r>
    </w:p>
    <w:p>
      <w:pPr>
        <w:pStyle w:val="Heading1"/>
        <w:rPr/>
      </w:pPr>
      <w:bookmarkStart w:id="55" w:name="Xcbc62cc38c208a197767bb756a67ae1c5233e9c"/>
      <w:bookmarkStart w:id="56" w:name="exploratory-vedba-data-analysis"/>
      <w:bookmarkEnd w:id="55"/>
      <w:bookmarkEnd w:id="56"/>
      <w:r>
        <w:rPr/>
        <w:t>6</w:t>
        <w:tab/>
        <w:t>Exploratory VeDBA data Analysis</w:t>
      </w:r>
    </w:p>
    <w:p>
      <w:pPr>
        <w:pStyle w:val="Heading1"/>
        <w:rPr/>
      </w:pPr>
      <w:bookmarkStart w:id="57" w:name="exploratory-vedba-data-analysis"/>
      <w:bookmarkStart w:id="58" w:name="hmm-aic"/>
      <w:bookmarkEnd w:id="57"/>
      <w:bookmarkEnd w:id="58"/>
      <w:r>
        <w:rPr/>
        <w:t>7</w:t>
        <w:tab/>
        <w:t>HMM AIC</w:t>
      </w:r>
    </w:p>
    <w:p>
      <w:pPr>
        <w:pStyle w:val="Compact"/>
        <w:numPr>
          <w:ilvl w:val="0"/>
          <w:numId w:val="48"/>
        </w:numPr>
        <w:rPr/>
      </w:pPr>
      <w:r>
        <w:rPr/>
        <w:t>Adicionar o LL</w:t>
      </w:r>
    </w:p>
    <w:p>
      <w:pPr>
        <w:pStyle w:val="FirstParagraph"/>
        <w:rPr/>
      </w:pPr>
      <w:r>
        <w:rPr/>
        <w:drawing>
          <wp:inline distT="0" distB="0" distL="0" distR="0">
            <wp:extent cx="4620260" cy="369633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19"/>
                    <a:stretch>
                      <a:fillRect/>
                    </a:stretch>
                  </pic:blipFill>
                  <pic:spPr bwMode="auto">
                    <a:xfrm>
                      <a:off x="0" y="0"/>
                      <a:ext cx="4620260" cy="3696335"/>
                    </a:xfrm>
                    <a:prstGeom prst="rect">
                      <a:avLst/>
                    </a:prstGeom>
                  </pic:spPr>
                </pic:pic>
              </a:graphicData>
            </a:graphic>
          </wp:inline>
        </w:drawing>
      </w:r>
    </w:p>
    <w:p>
      <w:pPr>
        <w:pStyle w:val="Heading1"/>
        <w:rPr/>
      </w:pPr>
      <w:bookmarkStart w:id="59" w:name="hmm-aic"/>
      <w:bookmarkStart w:id="60" w:name="hmm-estimated-parameters"/>
      <w:bookmarkEnd w:id="59"/>
      <w:bookmarkEnd w:id="60"/>
      <w:r>
        <w:rPr/>
        <w:t>8</w:t>
        <w:tab/>
        <w:t>HMM Estimated Parameters</w:t>
      </w:r>
    </w:p>
    <w:p>
      <w:pPr>
        <w:pStyle w:val="FirstParagraph"/>
        <w:rPr/>
      </w:pPr>
      <w:r>
        <w:rPr/>
        <w:drawing>
          <wp:inline distT="0" distB="0" distL="0" distR="0">
            <wp:extent cx="4620260" cy="369633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0"/>
                    <a:stretch>
                      <a:fillRect/>
                    </a:stretch>
                  </pic:blipFill>
                  <pic:spPr bwMode="auto">
                    <a:xfrm>
                      <a:off x="0" y="0"/>
                      <a:ext cx="4620260" cy="3696335"/>
                    </a:xfrm>
                    <a:prstGeom prst="rect">
                      <a:avLst/>
                    </a:prstGeom>
                  </pic:spPr>
                </pic:pic>
              </a:graphicData>
            </a:graphic>
          </wp:inline>
        </w:drawing>
      </w:r>
    </w:p>
    <w:p>
      <w:pPr>
        <w:pStyle w:val="Heading1"/>
        <w:rPr/>
      </w:pPr>
      <w:bookmarkStart w:id="61" w:name="hmm-estimated-parameters"/>
      <w:bookmarkStart w:id="62" w:name="hmm-pseudo-residuals"/>
      <w:bookmarkEnd w:id="61"/>
      <w:bookmarkEnd w:id="62"/>
      <w:r>
        <w:rPr/>
        <w:t>9</w:t>
        <w:tab/>
        <w:t>HMM Pseudo-residuals</w:t>
      </w:r>
    </w:p>
    <w:p>
      <w:pPr>
        <w:pStyle w:val="FirstParagraph"/>
        <w:rPr/>
      </w:pPr>
      <w:r>
        <w:rPr/>
        <w:drawing>
          <wp:inline distT="0" distB="0" distL="0" distR="0">
            <wp:extent cx="5943600" cy="495300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1"/>
                    <a:stretch>
                      <a:fillRect/>
                    </a:stretch>
                  </pic:blipFill>
                  <pic:spPr bwMode="auto">
                    <a:xfrm>
                      <a:off x="0" y="0"/>
                      <a:ext cx="5943600" cy="4953000"/>
                    </a:xfrm>
                    <a:prstGeom prst="rect">
                      <a:avLst/>
                    </a:prstGeom>
                  </pic:spPr>
                </pic:pic>
              </a:graphicData>
            </a:graphic>
          </wp:inline>
        </w:drawing>
      </w:r>
    </w:p>
    <w:p>
      <w:pPr>
        <w:pStyle w:val="Heading1"/>
        <w:rPr/>
      </w:pPr>
      <w:bookmarkStart w:id="63" w:name="hmm-pseudo-residuals"/>
      <w:bookmarkStart w:id="64" w:name="individual-vedba-actograms"/>
      <w:bookmarkEnd w:id="63"/>
      <w:bookmarkEnd w:id="64"/>
      <w:r>
        <w:rPr/>
        <w:t>10</w:t>
        <w:tab/>
        <w:t>Individual VeDBA Actograms</w:t>
      </w:r>
    </w:p>
    <w:p>
      <w:pPr>
        <w:pStyle w:val="FirstParagraph"/>
        <w:rPr/>
      </w:pPr>
      <w:r>
        <w:rPr/>
        <w:drawing>
          <wp:inline distT="0" distB="0" distL="0" distR="0">
            <wp:extent cx="5943600" cy="8209915"/>
            <wp:effectExtent l="0" t="0" r="0" b="0"/>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2"/>
                    <a:stretch>
                      <a:fillRect/>
                    </a:stretch>
                  </pic:blipFill>
                  <pic:spPr bwMode="auto">
                    <a:xfrm>
                      <a:off x="0" y="0"/>
                      <a:ext cx="5943600" cy="8209915"/>
                    </a:xfrm>
                    <a:prstGeom prst="rect">
                      <a:avLst/>
                    </a:prstGeom>
                  </pic:spPr>
                </pic:pic>
              </a:graphicData>
            </a:graphic>
          </wp:inline>
        </w:drawing>
      </w:r>
    </w:p>
    <w:p>
      <w:pPr>
        <w:pStyle w:val="Heading1"/>
        <w:rPr/>
      </w:pPr>
      <w:bookmarkStart w:id="65" w:name="individual-vedba-actograms"/>
      <w:bookmarkStart w:id="66" w:name="individual-high-activity-actograms"/>
      <w:bookmarkEnd w:id="65"/>
      <w:bookmarkEnd w:id="66"/>
      <w:r>
        <w:rPr/>
        <w:t>11</w:t>
        <w:tab/>
        <w:t>Individual High Activity Actograms</w:t>
      </w:r>
    </w:p>
    <w:p>
      <w:pPr>
        <w:pStyle w:val="FirstParagraph"/>
        <w:rPr/>
      </w:pPr>
      <w:r>
        <w:rPr/>
        <w:drawing>
          <wp:inline distT="0" distB="0" distL="0" distR="0">
            <wp:extent cx="5943600" cy="8209915"/>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3"/>
                    <a:stretch>
                      <a:fillRect/>
                    </a:stretch>
                  </pic:blipFill>
                  <pic:spPr bwMode="auto">
                    <a:xfrm>
                      <a:off x="0" y="0"/>
                      <a:ext cx="5943600" cy="8209915"/>
                    </a:xfrm>
                    <a:prstGeom prst="rect">
                      <a:avLst/>
                    </a:prstGeom>
                  </pic:spPr>
                </pic:pic>
              </a:graphicData>
            </a:graphic>
          </wp:inline>
        </w:drawing>
      </w:r>
    </w:p>
    <w:p>
      <w:pPr>
        <w:pStyle w:val="Heading1"/>
        <w:rPr/>
      </w:pPr>
      <w:bookmarkStart w:id="67" w:name="individual-high-activity-actograms"/>
      <w:bookmarkStart w:id="68" w:name="individual-medium-activity-actograms"/>
      <w:bookmarkEnd w:id="67"/>
      <w:bookmarkEnd w:id="68"/>
      <w:r>
        <w:rPr/>
        <w:t>12</w:t>
        <w:tab/>
        <w:t>Individual Medium Activity Actograms</w:t>
      </w:r>
    </w:p>
    <w:p>
      <w:pPr>
        <w:pStyle w:val="FirstParagraph"/>
        <w:rPr/>
      </w:pPr>
      <w:r>
        <w:rPr/>
        <w:drawing>
          <wp:inline distT="0" distB="0" distL="0" distR="0">
            <wp:extent cx="5943600" cy="8209915"/>
            <wp:effectExtent l="0" t="0" r="0" b="0"/>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4"/>
                    <a:stretch>
                      <a:fillRect/>
                    </a:stretch>
                  </pic:blipFill>
                  <pic:spPr bwMode="auto">
                    <a:xfrm>
                      <a:off x="0" y="0"/>
                      <a:ext cx="5943600" cy="8209915"/>
                    </a:xfrm>
                    <a:prstGeom prst="rect">
                      <a:avLst/>
                    </a:prstGeom>
                  </pic:spPr>
                </pic:pic>
              </a:graphicData>
            </a:graphic>
          </wp:inline>
        </w:drawing>
      </w:r>
    </w:p>
    <w:p>
      <w:pPr>
        <w:pStyle w:val="Heading1"/>
        <w:rPr/>
      </w:pPr>
      <w:bookmarkStart w:id="69" w:name="individual-medium-activity-actograms"/>
      <w:bookmarkStart w:id="70" w:name="individual-rhythmicity-plots"/>
      <w:bookmarkEnd w:id="69"/>
      <w:bookmarkEnd w:id="70"/>
      <w:r>
        <w:rPr/>
        <w:t>13</w:t>
        <w:tab/>
        <w:t>Individual Rhythmicity Plots</w:t>
      </w:r>
    </w:p>
    <w:p>
      <w:pPr>
        <w:pStyle w:val="FirstParagraph"/>
        <w:rPr/>
      </w:pPr>
      <w:r>
        <w:rPr/>
        <w:drawing>
          <wp:inline distT="0" distB="0" distL="0" distR="0">
            <wp:extent cx="5943600" cy="8208645"/>
            <wp:effectExtent l="0" t="0" r="0" b="0"/>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5"/>
                    <a:stretch>
                      <a:fillRect/>
                    </a:stretch>
                  </pic:blipFill>
                  <pic:spPr bwMode="auto">
                    <a:xfrm>
                      <a:off x="0" y="0"/>
                      <a:ext cx="5943600" cy="8208645"/>
                    </a:xfrm>
                    <a:prstGeom prst="rect">
                      <a:avLst/>
                    </a:prstGeom>
                  </pic:spPr>
                </pic:pic>
              </a:graphicData>
            </a:graphic>
          </wp:inline>
        </w:drawing>
      </w:r>
    </w:p>
    <w:p>
      <w:pPr>
        <w:pStyle w:val="Heading1"/>
        <w:rPr/>
      </w:pPr>
      <w:bookmarkStart w:id="71" w:name="individual-rhythmicity-plots"/>
      <w:bookmarkStart w:id="72" w:name="individual-period-estimation"/>
      <w:bookmarkEnd w:id="71"/>
      <w:bookmarkEnd w:id="72"/>
      <w:r>
        <w:rPr/>
        <w:t>14</w:t>
        <w:tab/>
        <w:t>Individual Period Estimation</w:t>
      </w:r>
    </w:p>
    <w:p>
      <w:pPr>
        <w:pStyle w:val="FirstParagraph"/>
        <w:rPr/>
      </w:pPr>
      <w:r>
        <w:rPr/>
        <w:drawing>
          <wp:inline distT="0" distB="0" distL="0" distR="0">
            <wp:extent cx="5943600" cy="8208645"/>
            <wp:effectExtent l="0" t="0" r="0" b="0"/>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6"/>
                    <a:stretch>
                      <a:fillRect/>
                    </a:stretch>
                  </pic:blipFill>
                  <pic:spPr bwMode="auto">
                    <a:xfrm>
                      <a:off x="0" y="0"/>
                      <a:ext cx="5943600" cy="8208645"/>
                    </a:xfrm>
                    <a:prstGeom prst="rect">
                      <a:avLst/>
                    </a:prstGeom>
                  </pic:spPr>
                </pic:pic>
              </a:graphicData>
            </a:graphic>
          </wp:inline>
        </w:drawing>
      </w:r>
    </w:p>
    <w:p>
      <w:pPr>
        <w:pStyle w:val="Heading1"/>
        <w:rPr/>
      </w:pPr>
      <w:bookmarkStart w:id="73" w:name="individual-period-estimation"/>
      <w:bookmarkStart w:id="74" w:name="references"/>
      <w:bookmarkEnd w:id="73"/>
      <w:r>
        <w:rPr/>
        <w:t>References</w:t>
      </w:r>
    </w:p>
    <w:p>
      <w:pPr>
        <w:pStyle w:val="FirstParagraph"/>
        <w:rPr/>
      </w:pPr>
      <w:r>
        <w:rPr/>
      </w:r>
    </w:p>
    <w:p>
      <w:pPr>
        <w:pStyle w:val="Bibliography"/>
        <w:rPr/>
      </w:pPr>
      <w:bookmarkStart w:id="75" w:name="refs"/>
      <w:bookmarkStart w:id="76" w:name="ref-abraham2009"/>
      <w:bookmarkEnd w:id="76"/>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7">
        <w:r>
          <w:rPr>
            <w:rStyle w:val="InternetLink"/>
          </w:rPr>
          <w:t>https://doi.org/10.1016/j.jaridenv.2008.09.028</w:t>
        </w:r>
      </w:hyperlink>
      <w:r>
        <w:rPr/>
        <w:t>.</w:t>
      </w:r>
    </w:p>
    <w:p>
      <w:pPr>
        <w:pStyle w:val="Bibliography"/>
        <w:rPr/>
      </w:pPr>
      <w:bookmarkStart w:id="77" w:name="ref-abraham2009"/>
      <w:bookmarkStart w:id="78" w:name="ref-amaya2016"/>
      <w:bookmarkEnd w:id="77"/>
      <w:bookmarkEnd w:id="78"/>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8">
        <w:r>
          <w:rPr>
            <w:rStyle w:val="InternetLink"/>
          </w:rPr>
          <w:t>https://doi.org/10.7717/peerj.2559</w:t>
        </w:r>
      </w:hyperlink>
      <w:r>
        <w:rPr/>
        <w:t>.</w:t>
      </w:r>
    </w:p>
    <w:p>
      <w:pPr>
        <w:pStyle w:val="Bibliography"/>
        <w:rPr/>
      </w:pPr>
      <w:bookmarkStart w:id="79" w:name="ref-amaya2016"/>
      <w:bookmarkStart w:id="80" w:name="ref-aranda-rickert2014"/>
      <w:bookmarkEnd w:id="79"/>
      <w:bookmarkEnd w:id="80"/>
      <w:r>
        <w:rPr/>
        <w:t xml:space="preserve">Aranda-Rickert, Adriana, Patricia Diez, and Brigitte Marazzi. 2014. “Extrafloral Nectar Fuels Ant Life in Deserts.” </w:t>
      </w:r>
      <w:r>
        <w:rPr>
          <w:i/>
          <w:iCs/>
        </w:rPr>
        <w:t>AoB PLANTS</w:t>
      </w:r>
      <w:r>
        <w:rPr/>
        <w:t xml:space="preserve"> 6 (January). </w:t>
      </w:r>
      <w:hyperlink r:id="rId29">
        <w:r>
          <w:rPr>
            <w:rStyle w:val="InternetLink"/>
          </w:rPr>
          <w:t>https://doi.org/10.1093/aobpla/plu068</w:t>
        </w:r>
      </w:hyperlink>
      <w:r>
        <w:rPr/>
        <w:t>.</w:t>
      </w:r>
    </w:p>
    <w:p>
      <w:pPr>
        <w:pStyle w:val="Bibliography"/>
        <w:rPr/>
      </w:pPr>
      <w:bookmarkStart w:id="81" w:name="ref-aranda-rickert2014"/>
      <w:bookmarkStart w:id="82" w:name="ref-aranda-rickert2011a"/>
      <w:bookmarkEnd w:id="81"/>
      <w:bookmarkEnd w:id="82"/>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30">
        <w:r>
          <w:rPr>
            <w:rStyle w:val="InternetLink"/>
          </w:rPr>
          <w:t>https://doi.org/10.1111/j.1570-7458.2011.01111.x</w:t>
        </w:r>
      </w:hyperlink>
      <w:r>
        <w:rPr/>
        <w:t>.</w:t>
      </w:r>
    </w:p>
    <w:p>
      <w:pPr>
        <w:pStyle w:val="Bibliography"/>
        <w:rPr/>
      </w:pPr>
      <w:bookmarkStart w:id="83" w:name="ref-aranda-rickert2011a"/>
      <w:bookmarkStart w:id="84" w:name="ref-bivand2020"/>
      <w:bookmarkEnd w:id="83"/>
      <w:bookmarkEnd w:id="84"/>
      <w:r>
        <w:rPr/>
        <w:t xml:space="preserve">Bivand, Roger, and Nicholas Lewin-Koh. 2020. “Maptools: Tools for Handling Spatial Objects.” </w:t>
      </w:r>
      <w:hyperlink r:id="rId31">
        <w:r>
          <w:rPr>
            <w:rStyle w:val="InternetLink"/>
          </w:rPr>
          <w:t>https://CRAN.R-project.org/package=maptools</w:t>
        </w:r>
      </w:hyperlink>
      <w:r>
        <w:rPr/>
        <w:t>.</w:t>
      </w:r>
    </w:p>
    <w:p>
      <w:pPr>
        <w:pStyle w:val="Bibliography"/>
        <w:rPr/>
      </w:pPr>
      <w:bookmarkStart w:id="85" w:name="ref-bivand2020"/>
      <w:bookmarkStart w:id="86" w:name="ref-bunn2008"/>
      <w:bookmarkEnd w:id="85"/>
      <w:bookmarkEnd w:id="86"/>
      <w:r>
        <w:rPr/>
        <w:t xml:space="preserve">Bunn, Andrew G. 2008. “A Dendrochronology Program Library in R (dplR).” </w:t>
      </w:r>
      <w:r>
        <w:rPr>
          <w:i/>
          <w:iCs/>
        </w:rPr>
        <w:t>Dendrochronologia</w:t>
      </w:r>
      <w:r>
        <w:rPr/>
        <w:t xml:space="preserve"> 26 (2): 115–24. </w:t>
      </w:r>
      <w:hyperlink r:id="rId32">
        <w:r>
          <w:rPr>
            <w:rStyle w:val="InternetLink"/>
          </w:rPr>
          <w:t>https://doi.org/10.1016/j.dendro.2008.01.002</w:t>
        </w:r>
      </w:hyperlink>
      <w:r>
        <w:rPr/>
        <w:t>.</w:t>
      </w:r>
    </w:p>
    <w:p>
      <w:pPr>
        <w:pStyle w:val="Bibliography"/>
        <w:rPr/>
      </w:pPr>
      <w:bookmarkStart w:id="87" w:name="ref-bunn2008"/>
      <w:bookmarkStart w:id="88" w:name="ref-burnham2002"/>
      <w:bookmarkEnd w:id="87"/>
      <w:bookmarkEnd w:id="88"/>
      <w:r>
        <w:rPr/>
        <w:t xml:space="preserve">Burnham, Kenneth P., David Raymond Anderson, and Kenneth P. Burnham. 2002. </w:t>
      </w:r>
      <w:r>
        <w:rPr>
          <w:i/>
          <w:iCs/>
        </w:rPr>
        <w:t>Model Selection and Multimodel Inference: A Practical Information-Theoretic Approach</w:t>
      </w:r>
      <w:r>
        <w:rPr/>
        <w:t>. 2nd ed. New York: Springer.</w:t>
      </w:r>
    </w:p>
    <w:p>
      <w:pPr>
        <w:pStyle w:val="Bibliography"/>
        <w:rPr/>
      </w:pPr>
      <w:bookmarkStart w:id="89" w:name="ref-burnham2002"/>
      <w:bookmarkStart w:id="90" w:name="ref-dowse2009"/>
      <w:bookmarkEnd w:id="89"/>
      <w:bookmarkEnd w:id="90"/>
      <w:r>
        <w:rPr/>
        <w:t xml:space="preserve">Dowse, Harold B. 2009. “Chapter 6 Analyses for Physiological and Behavioral Rhythmicity.” In, 454:141–74. Elsevier. </w:t>
      </w:r>
      <w:hyperlink r:id="rId33">
        <w:r>
          <w:rPr>
            <w:rStyle w:val="InternetLink"/>
          </w:rPr>
          <w:t>https://doi.org/10.1016/S0076-6879(08)03806-8</w:t>
        </w:r>
      </w:hyperlink>
      <w:r>
        <w:rPr/>
        <w:t>.</w:t>
      </w:r>
    </w:p>
    <w:p>
      <w:pPr>
        <w:pStyle w:val="Bibliography"/>
        <w:rPr/>
      </w:pPr>
      <w:bookmarkStart w:id="91" w:name="ref-dowse2009"/>
      <w:bookmarkStart w:id="92" w:name="ref-fracchia2011"/>
      <w:bookmarkEnd w:id="91"/>
      <w:bookmarkEnd w:id="92"/>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34">
        <w:r>
          <w:rPr>
            <w:rStyle w:val="InternetLink"/>
          </w:rPr>
          <w:t>https://doi.org/10.1016/j.jaridenv.2011.04.034</w:t>
        </w:r>
      </w:hyperlink>
      <w:r>
        <w:rPr/>
        <w:t>.</w:t>
      </w:r>
    </w:p>
    <w:p>
      <w:pPr>
        <w:pStyle w:val="Bibliography"/>
        <w:rPr/>
      </w:pPr>
      <w:bookmarkStart w:id="93" w:name="ref-fracchia2011"/>
      <w:bookmarkStart w:id="94" w:name="ref-activity2000"/>
      <w:bookmarkEnd w:id="93"/>
      <w:bookmarkEnd w:id="94"/>
      <w:r>
        <w:rPr/>
        <w:t xml:space="preserve">Halle, S., and Nils Chr Stenseth, eds. 2000. </w:t>
      </w:r>
      <w:r>
        <w:rPr>
          <w:i/>
          <w:iCs/>
        </w:rPr>
        <w:t>Activity Patterns in Small Mammals: An Ecological Approach</w:t>
      </w:r>
      <w:r>
        <w:rPr/>
        <w:t>. Ecological Studies, v. 141. Berlin ; New York: Springer.</w:t>
      </w:r>
    </w:p>
    <w:p>
      <w:pPr>
        <w:pStyle w:val="Bibliography"/>
        <w:rPr/>
      </w:pPr>
      <w:bookmarkStart w:id="95" w:name="ref-activity2000"/>
      <w:bookmarkStart w:id="96" w:name="ref-hansw.borchers2019"/>
      <w:bookmarkEnd w:id="95"/>
      <w:bookmarkEnd w:id="96"/>
      <w:r>
        <w:rPr/>
        <w:t xml:space="preserve">Hans W. Borchers. 2019. “Pracma: Practical Numerical Math Functions.” </w:t>
      </w:r>
      <w:hyperlink r:id="rId35">
        <w:r>
          <w:rPr>
            <w:rStyle w:val="InternetLink"/>
          </w:rPr>
          <w:t>https://CRAN.R-project.org/package=pracma</w:t>
        </w:r>
      </w:hyperlink>
      <w:r>
        <w:rPr/>
        <w:t>.</w:t>
      </w:r>
    </w:p>
    <w:p>
      <w:pPr>
        <w:pStyle w:val="Bibliography"/>
        <w:rPr/>
      </w:pPr>
      <w:bookmarkStart w:id="97" w:name="ref-hansw.borchers2019"/>
      <w:bookmarkStart w:id="98" w:name="ref-jannetti2019"/>
      <w:bookmarkEnd w:id="97"/>
      <w:bookmarkEnd w:id="98"/>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36">
        <w:r>
          <w:rPr>
            <w:rStyle w:val="InternetLink"/>
          </w:rPr>
          <w:t>https://doi.org/10.1093/conphys/coz044</w:t>
        </w:r>
      </w:hyperlink>
      <w:r>
        <w:rPr/>
        <w:t>.</w:t>
      </w:r>
    </w:p>
    <w:p>
      <w:pPr>
        <w:pStyle w:val="Bibliography"/>
        <w:rPr/>
      </w:pPr>
      <w:bookmarkStart w:id="99" w:name="ref-jannetti2019"/>
      <w:bookmarkStart w:id="100" w:name="ref-langrock2012"/>
      <w:bookmarkEnd w:id="99"/>
      <w:bookmarkEnd w:id="100"/>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37">
        <w:r>
          <w:rPr>
            <w:rStyle w:val="InternetLink"/>
          </w:rPr>
          <w:t>https://doi.org/10.1890/11-2241.1</w:t>
        </w:r>
      </w:hyperlink>
      <w:r>
        <w:rPr/>
        <w:t>.</w:t>
      </w:r>
    </w:p>
    <w:p>
      <w:pPr>
        <w:pStyle w:val="Bibliography"/>
        <w:rPr/>
      </w:pPr>
      <w:bookmarkStart w:id="101" w:name="ref-langrock2012"/>
      <w:bookmarkStart w:id="102" w:name="ref-leise2017"/>
      <w:bookmarkEnd w:id="101"/>
      <w:bookmarkEnd w:id="102"/>
      <w:r>
        <w:rPr/>
        <w:t xml:space="preserve">Leise, Tanya L. 2017. “Analysis of Nonstationary Time Series for Biological Rhythms Research.” </w:t>
      </w:r>
      <w:r>
        <w:rPr>
          <w:i/>
          <w:iCs/>
        </w:rPr>
        <w:t>Journal of Biological Rhythms</w:t>
      </w:r>
      <w:r>
        <w:rPr/>
        <w:t xml:space="preserve"> 32 (3): 187–94. </w:t>
      </w:r>
      <w:hyperlink r:id="rId38">
        <w:r>
          <w:rPr>
            <w:rStyle w:val="InternetLink"/>
          </w:rPr>
          <w:t>https://doi.org/10.1177/0748730417709105</w:t>
        </w:r>
      </w:hyperlink>
      <w:r>
        <w:rPr/>
        <w:t>.</w:t>
      </w:r>
    </w:p>
    <w:p>
      <w:pPr>
        <w:pStyle w:val="Bibliography"/>
        <w:rPr/>
      </w:pPr>
      <w:bookmarkStart w:id="103" w:name="ref-leise2017"/>
      <w:bookmarkStart w:id="104" w:name="ref-leosbarajas2017"/>
      <w:bookmarkEnd w:id="103"/>
      <w:bookmarkEnd w:id="104"/>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39">
        <w:r>
          <w:rPr>
            <w:rStyle w:val="InternetLink"/>
          </w:rPr>
          <w:t>https://doi.org/10.1111/2041-210X.12657</w:t>
        </w:r>
      </w:hyperlink>
      <w:r>
        <w:rPr/>
        <w:t>.</w:t>
      </w:r>
    </w:p>
    <w:p>
      <w:pPr>
        <w:pStyle w:val="Bibliography"/>
        <w:rPr/>
      </w:pPr>
      <w:bookmarkStart w:id="105" w:name="ref-leosbarajas2017"/>
      <w:bookmarkStart w:id="106" w:name="ref-levine2002"/>
      <w:bookmarkEnd w:id="105"/>
      <w:bookmarkEnd w:id="106"/>
      <w:r>
        <w:rPr/>
        <w:t xml:space="preserve">Levine, Joel D, Pablo Funes, Harold B Dowse, and Jeffrey C Hall. 2002. “Signal Analysis of Behavioral and Molecular Cycles.” </w:t>
      </w:r>
      <w:r>
        <w:rPr>
          <w:i/>
          <w:iCs/>
        </w:rPr>
        <w:t>BMC Neuroscience</w:t>
      </w:r>
      <w:r>
        <w:rPr/>
        <w:t>, 25.</w:t>
      </w:r>
    </w:p>
    <w:p>
      <w:pPr>
        <w:pStyle w:val="Bibliography"/>
        <w:rPr/>
      </w:pPr>
      <w:bookmarkStart w:id="107" w:name="ref-levine2002"/>
      <w:bookmarkStart w:id="108" w:name="ref-mcclintock2020"/>
      <w:bookmarkEnd w:id="107"/>
      <w:bookmarkEnd w:id="108"/>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40">
        <w:r>
          <w:rPr>
            <w:rStyle w:val="InternetLink"/>
          </w:rPr>
          <w:t>https://doi.org/10.1111/ele.13610</w:t>
        </w:r>
      </w:hyperlink>
      <w:r>
        <w:rPr/>
        <w:t>.</w:t>
      </w:r>
    </w:p>
    <w:p>
      <w:pPr>
        <w:pStyle w:val="Bibliography"/>
        <w:rPr/>
      </w:pPr>
      <w:bookmarkStart w:id="109" w:name="ref-mcclintock2020"/>
      <w:bookmarkStart w:id="110" w:name="ref-mcclintock2021"/>
      <w:bookmarkEnd w:id="109"/>
      <w:bookmarkEnd w:id="110"/>
      <w:r>
        <w:rPr/>
        <w:t>McClintock, Brett T, and Theo Michelot. 2021. “momentuHMM: R Package for Analysis of Telemetry Data Using Generalized Multivariate Hidden Markov Models of Animal Movement,” 155.</w:t>
      </w:r>
    </w:p>
    <w:p>
      <w:pPr>
        <w:pStyle w:val="Bibliography"/>
        <w:rPr/>
      </w:pPr>
      <w:bookmarkStart w:id="111" w:name="ref-mcclintock2021"/>
      <w:bookmarkStart w:id="112" w:name="ref-michelot2019"/>
      <w:bookmarkEnd w:id="111"/>
      <w:bookmarkEnd w:id="112"/>
      <w:r>
        <w:rPr/>
        <w:t>Michelot, Theo, and Roland Langrock. 2019. “A Short Guide to Choosing Initial Parameter Values for the Estimation in moveHMM,” 10.</w:t>
      </w:r>
    </w:p>
    <w:p>
      <w:pPr>
        <w:pStyle w:val="Bibliography"/>
        <w:rPr/>
      </w:pPr>
      <w:bookmarkStart w:id="113" w:name="ref-michelot2019"/>
      <w:bookmarkStart w:id="114" w:name="ref-papastamatiou2018"/>
      <w:bookmarkEnd w:id="113"/>
      <w:bookmarkEnd w:id="114"/>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41">
        <w:r>
          <w:rPr>
            <w:rStyle w:val="InternetLink"/>
          </w:rPr>
          <w:t>https://doi.org/10.1186/s40462-018-0127-3</w:t>
        </w:r>
      </w:hyperlink>
      <w:r>
        <w:rPr/>
        <w:t>.</w:t>
      </w:r>
    </w:p>
    <w:p>
      <w:pPr>
        <w:pStyle w:val="Bibliography"/>
        <w:rPr/>
      </w:pPr>
      <w:bookmarkStart w:id="115" w:name="ref-papastamatiou2018"/>
      <w:bookmarkStart w:id="116" w:name="ref-patterson2019"/>
      <w:bookmarkEnd w:id="115"/>
      <w:bookmarkEnd w:id="116"/>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42">
        <w:r>
          <w:rPr>
            <w:rStyle w:val="InternetLink"/>
          </w:rPr>
          <w:t>https://doi.org/10.1002/ece3.4740</w:t>
        </w:r>
      </w:hyperlink>
      <w:r>
        <w:rPr/>
        <w:t>.</w:t>
      </w:r>
    </w:p>
    <w:p>
      <w:pPr>
        <w:pStyle w:val="Bibliography"/>
        <w:rPr/>
      </w:pPr>
      <w:bookmarkStart w:id="117" w:name="ref-patterson2019"/>
      <w:bookmarkStart w:id="118" w:name="ref-patterson2009"/>
      <w:bookmarkEnd w:id="117"/>
      <w:bookmarkEnd w:id="118"/>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43">
        <w:r>
          <w:rPr>
            <w:rStyle w:val="InternetLink"/>
          </w:rPr>
          <w:t>https://doi.org/10.1111/j.1365-2656.2009.01583.x</w:t>
        </w:r>
      </w:hyperlink>
      <w:r>
        <w:rPr/>
        <w:t>.</w:t>
      </w:r>
    </w:p>
    <w:p>
      <w:pPr>
        <w:pStyle w:val="Bibliography"/>
        <w:rPr/>
      </w:pPr>
      <w:bookmarkStart w:id="119" w:name="ref-patterson2009"/>
      <w:bookmarkStart w:id="120" w:name="ref-pohle2017"/>
      <w:bookmarkEnd w:id="119"/>
      <w:bookmarkEnd w:id="120"/>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44">
        <w:r>
          <w:rPr>
            <w:rStyle w:val="InternetLink"/>
          </w:rPr>
          <w:t>https://doi.org/10.1007/s13253-017-0283-8</w:t>
        </w:r>
      </w:hyperlink>
      <w:r>
        <w:rPr/>
        <w:t>.</w:t>
      </w:r>
    </w:p>
    <w:p>
      <w:pPr>
        <w:pStyle w:val="Bibliography"/>
        <w:rPr/>
      </w:pPr>
      <w:bookmarkStart w:id="121" w:name="ref-pohle2017"/>
      <w:bookmarkStart w:id="122" w:name="ref-qasem2012"/>
      <w:bookmarkEnd w:id="121"/>
      <w:bookmarkEnd w:id="122"/>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45">
        <w:r>
          <w:rPr>
            <w:rStyle w:val="InternetLink"/>
          </w:rPr>
          <w:t>https://doi.org/10.1371/journal.pone.0031187</w:t>
        </w:r>
      </w:hyperlink>
      <w:r>
        <w:rPr/>
        <w:t>.</w:t>
      </w:r>
    </w:p>
    <w:p>
      <w:pPr>
        <w:pStyle w:val="Bibliography"/>
        <w:rPr/>
      </w:pPr>
      <w:bookmarkStart w:id="123" w:name="ref-qasem2012"/>
      <w:bookmarkStart w:id="124" w:name="ref-rcoreteam2020"/>
      <w:bookmarkEnd w:id="123"/>
      <w:bookmarkEnd w:id="124"/>
      <w:r>
        <w:rPr/>
        <w:t xml:space="preserve">R Core Team. 2020. “R: A Language and Environment for Statistical Computing.” </w:t>
      </w:r>
      <w:hyperlink r:id="rId46">
        <w:r>
          <w:rPr>
            <w:rStyle w:val="InternetLink"/>
          </w:rPr>
          <w:t>https://www.R-project.org/.</w:t>
        </w:r>
      </w:hyperlink>
    </w:p>
    <w:p>
      <w:pPr>
        <w:pStyle w:val="Bibliography"/>
        <w:rPr/>
      </w:pPr>
      <w:bookmarkStart w:id="125" w:name="ref-rcoreteam2020"/>
      <w:bookmarkStart w:id="126" w:name="ref-ruf1999"/>
      <w:bookmarkEnd w:id="125"/>
      <w:bookmarkEnd w:id="126"/>
      <w:r>
        <w:rPr/>
        <w:t xml:space="preserve">Ruf, T. 1999. “The Lomb-Scargle Periodogram in Biological Rhythm Research: Analysis of Incomplete and Unequally Spaced Time-Series.” </w:t>
      </w:r>
      <w:r>
        <w:rPr>
          <w:i/>
          <w:iCs/>
        </w:rPr>
        <w:t>Biological Rhythm Research</w:t>
      </w:r>
      <w:r>
        <w:rPr/>
        <w:t xml:space="preserve"> 30 (2): 178–201. </w:t>
      </w:r>
      <w:hyperlink r:id="rId47">
        <w:r>
          <w:rPr>
            <w:rStyle w:val="InternetLink"/>
          </w:rPr>
          <w:t>https://doi.org/10.1076/brhm.30.2.178.1422</w:t>
        </w:r>
      </w:hyperlink>
      <w:r>
        <w:rPr/>
        <w:t>.</w:t>
      </w:r>
    </w:p>
    <w:p>
      <w:pPr>
        <w:pStyle w:val="Bibliography"/>
        <w:rPr/>
      </w:pPr>
      <w:bookmarkStart w:id="127" w:name="ref-ruf1999"/>
      <w:bookmarkStart w:id="128" w:name="ref-shepard2008"/>
      <w:bookmarkEnd w:id="127"/>
      <w:bookmarkEnd w:id="128"/>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48">
        <w:r>
          <w:rPr>
            <w:rStyle w:val="InternetLink"/>
          </w:rPr>
          <w:t>https://doi.org/10.3354/ab00104</w:t>
        </w:r>
      </w:hyperlink>
      <w:r>
        <w:rPr/>
        <w:t>.</w:t>
      </w:r>
    </w:p>
    <w:p>
      <w:pPr>
        <w:pStyle w:val="Bibliography"/>
        <w:rPr/>
      </w:pPr>
      <w:bookmarkStart w:id="129" w:name="ref-shepard2008"/>
      <w:bookmarkStart w:id="130" w:name="ref-tomotani2012"/>
      <w:bookmarkEnd w:id="129"/>
      <w:bookmarkEnd w:id="130"/>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49">
        <w:r>
          <w:rPr>
            <w:rStyle w:val="InternetLink"/>
          </w:rPr>
          <w:t>https://doi.org/10.1371/journal.pone.0037918</w:t>
        </w:r>
      </w:hyperlink>
      <w:r>
        <w:rPr/>
        <w:t>.</w:t>
      </w:r>
    </w:p>
    <w:p>
      <w:pPr>
        <w:pStyle w:val="Bibliography"/>
        <w:rPr/>
      </w:pPr>
      <w:bookmarkStart w:id="131" w:name="ref-tomotani2012"/>
      <w:bookmarkStart w:id="132" w:name="ref-valentinuzzi2009"/>
      <w:bookmarkEnd w:id="131"/>
      <w:bookmarkEnd w:id="132"/>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50">
        <w:r>
          <w:rPr>
            <w:rStyle w:val="InternetLink"/>
          </w:rPr>
          <w:t>https://doi.org/10.1080/07420520802686331</w:t>
        </w:r>
      </w:hyperlink>
      <w:r>
        <w:rPr/>
        <w:t>.</w:t>
      </w:r>
    </w:p>
    <w:p>
      <w:pPr>
        <w:pStyle w:val="Bibliography"/>
        <w:rPr/>
      </w:pPr>
      <w:bookmarkStart w:id="133" w:name="ref-valentinuzzi2009"/>
      <w:bookmarkStart w:id="134" w:name="ref-vandekerk2015"/>
      <w:bookmarkEnd w:id="133"/>
      <w:bookmarkEnd w:id="134"/>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51">
        <w:r>
          <w:rPr>
            <w:rStyle w:val="InternetLink"/>
          </w:rPr>
          <w:t>https://doi.org/10.1111/1365-2656.12290</w:t>
        </w:r>
      </w:hyperlink>
      <w:r>
        <w:rPr/>
        <w:t>.</w:t>
      </w:r>
    </w:p>
    <w:p>
      <w:pPr>
        <w:pStyle w:val="Bibliography"/>
        <w:rPr/>
      </w:pPr>
      <w:bookmarkStart w:id="135" w:name="ref-vandekerk2015"/>
      <w:bookmarkStart w:id="136" w:name="ref-williams2014"/>
      <w:bookmarkEnd w:id="135"/>
      <w:bookmarkEnd w:id="136"/>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52">
        <w:r>
          <w:rPr>
            <w:rStyle w:val="InternetLink"/>
          </w:rPr>
          <w:t>https://doi.org/10.1644/14-MAMM-A-062</w:t>
        </w:r>
      </w:hyperlink>
      <w:r>
        <w:rPr/>
        <w:t>.</w:t>
      </w:r>
    </w:p>
    <w:p>
      <w:pPr>
        <w:pStyle w:val="Bibliography"/>
        <w:rPr/>
      </w:pPr>
      <w:bookmarkStart w:id="137" w:name="ref-williams2014"/>
      <w:bookmarkStart w:id="138" w:name="ref-williams2016"/>
      <w:bookmarkEnd w:id="137"/>
      <w:bookmarkEnd w:id="138"/>
      <w:r>
        <w:rPr/>
        <w:t xml:space="preserve">Williams, Cory T., Kathryn Wilsterman, Victor Zhang, Jeanette Moore, Brian M. Barnes, and C. Loren Buck. 2016. “The Secret Life of Ground Squirrels: Accelerometry Reveals Sex-Dependent Plasticity in Above-Ground Activity.” </w:t>
      </w:r>
      <w:r>
        <w:rPr>
          <w:i/>
          <w:iCs/>
        </w:rPr>
        <w:t>Royal Society Open Science</w:t>
      </w:r>
      <w:r>
        <w:rPr/>
        <w:t xml:space="preserve"> 3 (9): 160404. </w:t>
      </w:r>
      <w:hyperlink r:id="rId53">
        <w:r>
          <w:rPr>
            <w:rStyle w:val="InternetLink"/>
          </w:rPr>
          <w:t>https://doi.org/10.1098/rsos.160404</w:t>
        </w:r>
      </w:hyperlink>
      <w:r>
        <w:rPr/>
        <w:t>.</w:t>
      </w:r>
    </w:p>
    <w:p>
      <w:pPr>
        <w:pStyle w:val="Bibliography"/>
        <w:rPr/>
      </w:pPr>
      <w:bookmarkStart w:id="139" w:name="ref-williams2016"/>
      <w:bookmarkStart w:id="140" w:name="ref-wilson2008"/>
      <w:bookmarkEnd w:id="139"/>
      <w:bookmarkEnd w:id="140"/>
      <w:r>
        <w:rPr/>
        <w:t xml:space="preserve">Wilson, Rory P., Craig R. White, Flavio Quintana, Lewis G. Halsey, Nikolai Liebsch, Graham R. Martin, and Patrick J. Butler. 2008. “Moving Towards Acceleration for Estimates of Activity-Specific Metabolic Rate in Free-Living Animals: The Case of the Cormorant.” </w:t>
      </w:r>
      <w:r>
        <w:rPr>
          <w:i/>
          <w:iCs/>
        </w:rPr>
        <w:t>Journal of Animal Ecology</w:t>
      </w:r>
      <w:r>
        <w:rPr/>
        <w:t xml:space="preserve">, November, 1081–90. </w:t>
      </w:r>
      <w:hyperlink r:id="rId54">
        <w:r>
          <w:rPr>
            <w:rStyle w:val="InternetLink"/>
          </w:rPr>
          <w:t>https://doi.org/10.1111/j.1365-2656.2006.01127.x@10.1111/(ISSN)1365-2656.BIOTEL</w:t>
        </w:r>
      </w:hyperlink>
      <w:r>
        <w:rPr/>
        <w:t>.</w:t>
      </w:r>
    </w:p>
    <w:p>
      <w:pPr>
        <w:pStyle w:val="Bibliography"/>
        <w:spacing w:before="0" w:after="200"/>
        <w:rPr/>
      </w:pPr>
      <w:bookmarkStart w:id="141" w:name="ref-wilson2008"/>
      <w:bookmarkStart w:id="142" w:name="ref-zucchini2016"/>
      <w:bookmarkEnd w:id="141"/>
      <w:r>
        <w:rPr/>
        <w:t xml:space="preserve">Zucchini, Walter, Iain MacDonald, and Roland Langrock. 2016. </w:t>
      </w:r>
      <w:r>
        <w:rPr>
          <w:i/>
          <w:iCs/>
        </w:rPr>
        <w:t>Hidden Markov Models for Time Series - An Introduction Using R</w:t>
      </w:r>
      <w:r>
        <w:rPr/>
        <w:t>. Vol. 43.</w:t>
      </w:r>
      <w:bookmarkEnd w:id="74"/>
      <w:bookmarkEnd w:id="75"/>
      <w:bookmarkEnd w:id="142"/>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gisele oda" w:date="2021-11-03T23:16:00Z" w:initials="go">
    <w:p>
      <w:r>
        <w:rPr>
          <w:rFonts w:ascii="Liberation Serif" w:hAnsi="Liberation Serif" w:eastAsia="Segoe UI"/>
          <w:lang w:eastAsia="en-US" w:bidi="en-US" w:val="pt-BR"/>
        </w:rPr>
        <w:t>Eu havia sugerido descrever o aparelho de telemetria no parágrafo anterior (ver a ultima versão revisada) porque você fala do transmissor aqui do nada, ele precisa ter sido descrito antes. OU você mantém esta frase e descreve os transmissores antes ou não os menciona aqui.</w:t>
      </w:r>
    </w:p>
  </w:comment>
  <w:comment w:id="1" w:author="gisele oda" w:date="2021-11-05T12:27:00Z" w:initials="go">
    <w:p>
      <w:r>
        <w:rPr>
          <w:rFonts w:ascii="Liberation Serif" w:hAnsi="Liberation Serif" w:eastAsia="Segoe UI"/>
          <w:lang w:eastAsia="en-US" w:bidi="en-US" w:val="pt-BR"/>
        </w:rPr>
        <w:t>Explicar o que é isso. O que singificam aqueles ranges (0 a 0.003)que aparecem no gráfico 1.4A</w:t>
      </w:r>
    </w:p>
  </w:comment>
  <w:comment w:id="2" w:author="Unknown Author" w:date="2021-11-05T18:02:30Z" w:initials="">
    <w:p>
      <w:r>
        <w:rPr>
          <w:rFonts w:ascii="Cambria" w:hAnsi="Cambria" w:eastAsia="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Cs w:val="24"/>
          <w:u w:val="none"/>
          <w:vertAlign w:val="baseline"/>
          <w:em w:val="none"/>
          <w:lang w:val="en-US" w:eastAsia="en-US" w:bidi="ar-SA"/>
        </w:rPr>
        <w:t>Reply to gisele oda (11/05/2021, 12:27): "..."</w:t>
      </w:r>
    </w:p>
    <w:p>
      <w:r>
        <w:rPr>
          <w:rFonts w:ascii="Liberation Serif" w:hAnsi="Liberation Serif" w:eastAsia="Segoe UI"/>
          <w:sz w:val="20"/>
          <w:lang w:val="en-US" w:eastAsia="en-US" w:bidi="ar-SA"/>
        </w:rPr>
        <w:t>Acho que esse numero de Densidade não são mto impoirtantes. O importante é o padrao da curva. E eu não gostaria de entrar mto nesse explicação que eu acho que vai envolver um pouco de estatistica.</w:t>
      </w:r>
    </w:p>
  </w:comment>
  <w:comment w:id="3" w:author="gisele oda" w:date="2021-11-05T14:54:00Z" w:initials="go">
    <w:p>
      <w:r>
        <w:rPr>
          <w:rFonts w:ascii="Liberation Serif" w:hAnsi="Liberation Serif" w:eastAsia="Segoe UI"/>
          <w:lang w:eastAsia="en-US" w:bidi="en-US" w:val="pt-BR"/>
        </w:rPr>
        <w:t>Separar bem (A) duração do tempo na superfície, corresponde a Fig.1.4.B e C; (B) perfil temporal do tempo na superfície, corresponde a Fig.1.4.A.  São duas coisas diferentes e precisa estra aqui mais organizado.</w:t>
      </w:r>
    </w:p>
  </w:comment>
  <w:comment w:id="4" w:author="gisele oda" w:date="2021-11-05T12:27:00Z" w:initials="go">
    <w:p>
      <w:r>
        <w:rPr>
          <w:rFonts w:ascii="Liberation Serif" w:hAnsi="Liberation Serif" w:eastAsia="Segoe UI"/>
          <w:lang w:eastAsia="en-US" w:bidi="en-US" w:val="pt-BR"/>
        </w:rPr>
        <w:t>Explicar o que é isso. O que singificam aqueles ranges (0 a 0.003)que aparecem no gráfico 1.4A</w:t>
      </w:r>
    </w:p>
  </w:comment>
  <w:comment w:id="5" w:author="gisele oda" w:date="2021-11-05T15:34:00Z" w:initials="go">
    <w:p>
      <w:r>
        <w:rPr>
          <w:rFonts w:ascii="Liberation Serif" w:hAnsi="Liberation Serif" w:eastAsia="Segoe UI"/>
          <w:lang w:eastAsia="en-US" w:bidi="en-US" w:val="pt-BR"/>
        </w:rPr>
        <w:t xml:space="preserve">Não seria melhor informar um valor de julho e um de fevereiro, já que você vai dividiri isso depois? Precisa especificar quais animais foram usados em cada grupo </w:t>
      </w:r>
      <w:r>
        <w:rPr>
          <w:rFonts w:ascii="Liberation Serif" w:hAnsi="Liberation Serif" w:eastAsia="Segoe UI"/>
          <w:color w:val="FF0000"/>
          <w:lang w:eastAsia="en-US" w:bidi="en-US" w:val="pt-BR"/>
        </w:rPr>
        <w:t>e como foi feita essa média.</w:t>
      </w:r>
    </w:p>
  </w:comment>
  <w:comment w:id="6" w:author="Unknown Author" w:date="2021-11-05T17:41:29Z" w:initials="">
    <w:p>
      <w:r>
        <w:rPr>
          <w:rFonts w:ascii="Cambria" w:hAnsi="Cambria" w:eastAsia="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Cs w:val="24"/>
          <w:u w:val="none"/>
          <w:vertAlign w:val="baseline"/>
          <w:em w:val="none"/>
          <w:lang w:val="en-US" w:eastAsia="en-US" w:bidi="ar-SA"/>
        </w:rPr>
        <w:t>Reply to gisele oda (11/05/2021, 15:34): "..."</w:t>
      </w:r>
    </w:p>
    <w:p>
      <w:r>
        <w:rPr>
          <w:rFonts w:ascii="Liberation Serif" w:hAnsi="Liberation Serif" w:eastAsia="Segoe UI"/>
          <w:sz w:val="20"/>
          <w:lang w:val="en-US" w:eastAsia="en-US" w:bidi="ar-SA"/>
        </w:rPr>
        <w:t>Havia deixado no geral pq não houve nenhuma diferenca entre os grupos nesse caso. Mofifiquei a ordem das frase pra ver se fica melhor apresentado.</w:t>
      </w:r>
    </w:p>
  </w:comment>
  <w:comment w:id="7" w:author="gisele oda" w:date="2021-11-05T15:33:00Z" w:initials="go">
    <w:p>
      <w:r>
        <w:rPr>
          <w:rFonts w:ascii="Liberation Serif" w:hAnsi="Liberation Serif" w:eastAsia="Segoe UI"/>
          <w:lang w:eastAsia="en-US" w:bidi="en-US" w:val="pt-BR"/>
        </w:rPr>
        <w:t>Seria 13 +-4 %, certo?</w:t>
      </w:r>
    </w:p>
  </w:comment>
  <w:comment w:id="8" w:author="Unknown Author" w:date="2021-11-05T17:40:24Z" w:initials="">
    <w:p>
      <w:r>
        <w:rPr>
          <w:rFonts w:ascii="Cambria" w:hAnsi="Cambria" w:eastAsia="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Cs w:val="24"/>
          <w:u w:val="none"/>
          <w:vertAlign w:val="baseline"/>
          <w:em w:val="none"/>
          <w:lang w:val="en-US" w:eastAsia="en-US" w:bidi="ar-SA"/>
        </w:rPr>
        <w:t>Reply to gisele oda (11/05/2021, 15:33): "..."</w:t>
      </w:r>
    </w:p>
    <w:p>
      <w:r>
        <w:rPr>
          <w:rFonts w:ascii="Liberation Serif" w:hAnsi="Liberation Serif" w:eastAsia="Segoe UI"/>
          <w:sz w:val="20"/>
          <w:lang w:val="en-US" w:eastAsia="en-US" w:bidi="ar-SA"/>
        </w:rPr>
        <w:t>Isso mesmo, vou consertar isso nas análises mais tardes e passo para o documento.</w:t>
      </w:r>
    </w:p>
  </w:comment>
  <w:comment w:id="9" w:author="gisele oda" w:date="2021-11-05T14:50:00Z" w:initials="go">
    <w:p>
      <w:r>
        <w:rPr>
          <w:rFonts w:ascii="Liberation Serif" w:hAnsi="Liberation Serif" w:eastAsia="Segoe UI"/>
          <w:lang w:eastAsia="en-US" w:bidi="en-US" w:val="pt-BR"/>
        </w:rPr>
        <w:t>Mudar ID para # na figura (A) da esquerda</w:t>
      </w:r>
    </w:p>
  </w:comment>
  <w:comment w:id="10" w:author="Unknown Author" w:date="2021-11-05T19:52:49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(11/05/2021, 14:50): "..."</w:t>
      </w:r>
    </w:p>
    <w:p>
      <w:r>
        <w:rPr>
          <w:rFonts w:ascii="Liberation Serif" w:hAnsi="Liberation Serif" w:eastAsia="Segoe UI"/>
          <w:sz w:val="20"/>
          <w:lang w:bidi="ar-SA" w:eastAsia="en-US" w:val="en-US"/>
        </w:rPr>
        <w:t>Ok, farei isso mais tarde depois de arrumar o texto</w:t>
      </w:r>
    </w:p>
  </w:comment>
  <w:comment w:id="11" w:author="gisele oda" w:date="2021-11-05T14:50:00Z" w:initials="go">
    <w:p>
      <w:r>
        <w:rPr>
          <w:rFonts w:ascii="Liberation Serif" w:hAnsi="Liberation Serif" w:eastAsia="Segoe UI"/>
          <w:lang w:eastAsia="en-US" w:bidi="en-US" w:val="pt-BR"/>
        </w:rPr>
        <w:t>Esquerda: Precisa informar se é me´dia ou soma de cada indivíduo..</w:t>
      </w:r>
    </w:p>
  </w:comment>
  <w:comment w:id="12" w:author="Unknown Author" w:date="2021-11-05T19:53:13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(11/05/2021, 14:50): "..."</w:t>
      </w:r>
    </w:p>
    <w:p>
      <w:r>
        <w:rPr>
          <w:rFonts w:ascii="Liberation Serif" w:hAnsi="Liberation Serif" w:eastAsia="Segoe UI"/>
          <w:sz w:val="20"/>
          <w:lang w:bidi="ar-SA" w:eastAsia="en-US" w:val="en-US"/>
        </w:rPr>
        <w:t>Veja se ficou mais claro nos métodos agora. Esses valores são baseados na contagem do numero de saida que o tuco faz.</w:t>
      </w:r>
    </w:p>
  </w:comment>
  <w:comment w:id="13" w:author="gisele oda" w:date="2021-11-05T14:51:00Z" w:initials="go">
    <w:p>
      <w:r>
        <w:rPr>
          <w:rFonts w:ascii="Liberation Serif" w:hAnsi="Liberation Serif" w:eastAsia="Segoe UI"/>
          <w:lang w:eastAsia="en-US" w:bidi="en-US" w:val="pt-BR"/>
        </w:rPr>
        <w:t xml:space="preserve">Direita: precisa informar se é soma ou soma das medias ou medida das medias de cada individuo. </w:t>
      </w:r>
    </w:p>
  </w:comment>
  <w:comment w:id="14" w:author="Unknown Author" w:date="2021-11-05T19:54:34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(11/05/2021, 14:51): "..."</w:t>
      </w:r>
    </w:p>
    <w:p>
      <w:r>
        <w:rPr>
          <w:rFonts w:ascii="Liberation Serif" w:hAnsi="Liberation Serif" w:eastAsia="Segoe UI"/>
          <w:sz w:val="20"/>
          <w:lang w:bidi="ar-SA" w:eastAsia="en-US" w:val="en-US"/>
        </w:rPr>
        <w:t>Veja se ficou mais claro nos mpetodos. Essas valores são calculados com os dados de todos os tucos juntos (pooled data) e não são uma média ou soma.</w:t>
      </w:r>
    </w:p>
  </w:comment>
  <w:comment w:id="15" w:author="gisele oda" w:date="2021-11-05T14:57:00Z" w:initials="go">
    <w:p>
      <w:r>
        <w:rPr>
          <w:rFonts w:ascii="Liberation Serif" w:hAnsi="Liberation Serif" w:eastAsia="Segoe UI"/>
          <w:lang w:eastAsia="en-US" w:bidi="en-US" w:val="pt-BR"/>
        </w:rPr>
        <w:t>Para cada gráfico precisa ficar claro quais indivíduos estão sendo considerados  e quais dias de cada individuo. Precisa de transparência total aqui.</w:t>
      </w:r>
    </w:p>
    <w:p>
      <w:r>
        <w:rPr>
          <w:rFonts w:ascii="Liberation Serif" w:hAnsi="Liberation Serif" w:eastAsia="Segoe UI"/>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bering>
</file>

<file path=word/settings.xml><?xml version="1.0" encoding="utf-8"?>
<w:settings xmlns:w="http://schemas.openxmlformats.org/wordprocessingml/2006/main">
  <w:zoom w:percent="100"/>
  <w:revisionView w:insDel="0" w:formatting="0"/>
  <w:trackRevisions/>
  <w:embedSystemFont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Tahoma"/>
        <w:sz w:val="24"/>
        <w:szCs w:val="24"/>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200"/>
      <w:jc w:val="left"/>
    </w:pPr>
    <w:rPr>
      <w:rFonts w:ascii="Cambria" w:hAnsi="Cambria" w:eastAsia="Cambria" w:cs="Tahoma"/>
      <w:color w:val="auto"/>
      <w:kern w:val="0"/>
      <w:sz w:val="24"/>
      <w:szCs w:val="24"/>
      <w:lang w:val="en-US" w:eastAsia="en-US" w:bidi="ar-SA"/>
    </w:rPr>
  </w:style>
  <w:style w:type="paragraph" w:styleId="Heading1">
    <w:name w:val="Heading 1"/>
    <w:basedOn w:val="Normal"/>
    <w:next w:val="TextBody"/>
    <w:autoRedefine/>
    <w:qFormat/>
    <w:pPr>
      <w:numPr>
        <w:ilvl w:val="0"/>
        <w:numId w:val="0"/>
      </w:numPr>
      <w:spacing w:before="340" w:after="369"/>
      <w:outlineLvl w:val="0"/>
    </w:pPr>
    <w:rPr>
      <w:b/>
      <w:sz w:val="32"/>
      <w:szCs w:val="32"/>
    </w:rPr>
  </w:style>
  <w:style w:type="paragraph" w:styleId="Heading2">
    <w:name w:val="Heading 2"/>
    <w:basedOn w:val="Normal"/>
    <w:next w:val="TextBody"/>
    <w:autoRedefine/>
    <w:qFormat/>
    <w:pPr>
      <w:keepNext w:val="true"/>
      <w:keepLines/>
      <w:numPr>
        <w:ilvl w:val="0"/>
        <w:numId w:val="1"/>
      </w:numPr>
      <w:spacing w:before="369" w:after="346"/>
      <w:outlineLvl w:val="0"/>
    </w:pPr>
    <w:rPr>
      <w:rFonts w:ascii="Garamond" w:hAnsi="Garamond" w:eastAsia="Cambria" w:cs="Tahoma"/>
      <w:b/>
      <w:bCs/>
      <w:sz w:val="28"/>
      <w:szCs w:val="28"/>
    </w:rPr>
  </w:style>
  <w:style w:type="paragraph" w:styleId="Heading3">
    <w:name w:val="Heading 3"/>
    <w:basedOn w:val="Normal"/>
    <w:next w:val="TextBody"/>
    <w:qFormat/>
    <w:pPr>
      <w:numPr>
        <w:ilvl w:val="0"/>
        <w:numId w:val="0"/>
      </w:numPr>
      <w:spacing w:before="340" w:after="369"/>
      <w:outlineLvl w:val="2"/>
    </w:pPr>
    <w:rPr>
      <w:rFonts w:ascii="Garamond" w:hAnsi="Garamond"/>
      <w:b/>
    </w:rPr>
  </w:style>
  <w:style w:type="paragraph" w:styleId="Heading4">
    <w:name w:val="Heading 4"/>
    <w:basedOn w:val="Normal"/>
    <w:next w:val="TextBody"/>
    <w:qFormat/>
    <w:pPr>
      <w:keepNext w:val="true"/>
      <w:keepLines/>
      <w:numPr>
        <w:ilvl w:val="0"/>
        <w:numId w:val="0"/>
      </w:numPr>
      <w:spacing w:before="369" w:after="340"/>
      <w:outlineLvl w:val="3"/>
    </w:pPr>
    <w:rPr>
      <w:rFonts w:ascii="Garamond" w:hAnsi="Garamond" w:eastAsia="Cambria" w:cs="Tahoma"/>
      <w:b/>
      <w:bCs/>
    </w:rPr>
  </w:style>
  <w:style w:type="paragraph" w:styleId="Heading5">
    <w:name w:val="Heading 5"/>
    <w:basedOn w:val="Normal"/>
    <w:next w:val="TextBody"/>
    <w:qFormat/>
    <w:pPr>
      <w:keepNext w:val="true"/>
      <w:keepLines/>
      <w:numPr>
        <w:ilvl w:val="0"/>
        <w:numId w:val="0"/>
      </w:numPr>
      <w:spacing w:before="200" w:after="0"/>
      <w:outlineLvl w:val="4"/>
    </w:pPr>
    <w:rPr>
      <w:rFonts w:ascii="Garamond" w:hAnsi="Garamond" w:eastAsia="Cambria" w:cs="Tahoma"/>
      <w:iCs/>
    </w:rPr>
  </w:style>
  <w:style w:type="paragraph" w:styleId="Heading6">
    <w:name w:val="Heading 6"/>
    <w:basedOn w:val="Normal"/>
    <w:next w:val="TextBody"/>
    <w:qFormat/>
    <w:pPr>
      <w:keepNext w:val="true"/>
      <w:keepLines/>
      <w:numPr>
        <w:ilvl w:val="0"/>
        <w:numId w:val="0"/>
      </w:numPr>
      <w:spacing w:before="200" w:after="0"/>
      <w:outlineLvl w:val="5"/>
    </w:pPr>
    <w:rPr>
      <w:rFonts w:ascii="Garamond" w:hAnsi="Garamond" w:eastAsia="Cambria" w:cs="Tahoma"/>
    </w:rPr>
  </w:style>
  <w:style w:type="paragraph" w:styleId="Heading7">
    <w:name w:val="Heading 7"/>
    <w:basedOn w:val="Normal"/>
    <w:next w:val="TextBody"/>
    <w:qFormat/>
    <w:pPr>
      <w:keepNext w:val="true"/>
      <w:keepLines/>
      <w:numPr>
        <w:ilvl w:val="0"/>
        <w:numId w:val="0"/>
      </w:numPr>
      <w:spacing w:before="200" w:after="0"/>
      <w:outlineLvl w:val="6"/>
    </w:pPr>
    <w:rPr>
      <w:rFonts w:ascii="Garamond" w:hAnsi="Garamond" w:eastAsia="Cambria" w:cs="Tahoma"/>
    </w:rPr>
  </w:style>
  <w:style w:type="paragraph" w:styleId="Heading8">
    <w:name w:val="Heading 8"/>
    <w:basedOn w:val="Normal"/>
    <w:next w:val="TextBody"/>
    <w:qFormat/>
    <w:pPr>
      <w:keepNext w:val="true"/>
      <w:keepLines/>
      <w:numPr>
        <w:ilvl w:val="0"/>
        <w:numId w:val="0"/>
      </w:numPr>
      <w:spacing w:before="200" w:after="0"/>
      <w:outlineLvl w:val="7"/>
    </w:pPr>
    <w:rPr>
      <w:rFonts w:ascii="Garamond" w:hAnsi="Garamond" w:eastAsia="Cambria" w:cs="Tahoma"/>
    </w:rPr>
  </w:style>
  <w:style w:type="paragraph" w:styleId="Heading9">
    <w:name w:val="Heading 9"/>
    <w:basedOn w:val="Normal"/>
    <w:next w:val="TextBody"/>
    <w:qFormat/>
    <w:pPr>
      <w:keepNext w:val="true"/>
      <w:keepLines/>
      <w:numPr>
        <w:ilvl w:val="0"/>
        <w:numId w:val="0"/>
      </w:numPr>
      <w:spacing w:before="200" w:after="0"/>
      <w:outlineLvl w:val="8"/>
    </w:pPr>
    <w:rPr>
      <w:rFonts w:ascii="Garamond" w:hAnsi="Garamond" w:eastAsia="Cambria" w:cs="Tahoma"/>
    </w:rPr>
  </w:style>
  <w:style w:type="character" w:styleId="DefaultParagraphFont">
    <w:name w:val="Default Paragraph Font"/>
    <w:qFormat/>
    <w:rPr/>
  </w:style>
  <w:style w:type="character" w:styleId="LegendaChar">
    <w:name w:val="Legenda Char"/>
    <w:basedOn w:val="DefaultParagraphFont"/>
    <w:qFormat/>
    <w:rPr/>
  </w:style>
  <w:style w:type="character" w:styleId="VerbatimChar">
    <w:name w:val="Verbatim Char"/>
    <w:basedOn w:val="LegendaChar"/>
    <w:qFormat/>
    <w:rPr>
      <w:rFonts w:ascii="Consolas" w:hAnsi="Consolas"/>
      <w:sz w:val="22"/>
    </w:rPr>
  </w:style>
  <w:style w:type="character" w:styleId="FootnoteCharacters">
    <w:name w:val="Footnote Characters"/>
    <w:basedOn w:val="LegendaChar"/>
    <w:qFormat/>
    <w:rPr>
      <w:vertAlign w:val="superscript"/>
    </w:rPr>
  </w:style>
  <w:style w:type="character" w:styleId="FootnoteAnchor">
    <w:name w:val="Footnote Anchor"/>
    <w:rPr>
      <w:vertAlign w:val="superscript"/>
    </w:rPr>
  </w:style>
  <w:style w:type="character" w:styleId="InternetLink">
    <w:name w:val="Hyperlink"/>
    <w:basedOn w:val="LegendaChar"/>
    <w:rPr>
      <w:color w:val="4F81BD"/>
    </w:rPr>
  </w:style>
  <w:style w:type="character" w:styleId="CorpodetextoChar">
    <w:name w:val="Corpo de texto Char"/>
    <w:basedOn w:val="DefaultParagraphFont"/>
    <w:qFormat/>
    <w:rPr>
      <w:rFonts w:ascii="Garamond" w:hAnsi="Garamond"/>
    </w:rPr>
  </w:style>
  <w:style w:type="character" w:styleId="VisitedInternetLink">
    <w:name w:val="FollowedHyperlink"/>
    <w:basedOn w:val="DefaultParagraphFont"/>
    <w:rPr>
      <w:color w:val="800080"/>
      <w:u w:val="single"/>
    </w:rPr>
  </w:style>
  <w:style w:type="character" w:styleId="Linenumber">
    <w:name w:val="line number"/>
    <w:basedOn w:val="DefaultParagraphFont"/>
    <w:qFormat/>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KeywordTok">
    <w:name w:val="KeywordTok"/>
    <w:basedOn w:val="VerbatimChar"/>
    <w:qFormat/>
    <w:rPr>
      <w:rFonts w:ascii="Consolas" w:hAnsi="Consolas"/>
      <w:b/>
      <w:color w:val="204A87"/>
      <w:sz w:val="22"/>
      <w:shd w:fill="F8F8F8" w:val="clear"/>
    </w:rPr>
  </w:style>
  <w:style w:type="character" w:styleId="DataTypeTok">
    <w:name w:val="DataTypeTok"/>
    <w:basedOn w:val="VerbatimChar"/>
    <w:qFormat/>
    <w:rPr>
      <w:rFonts w:ascii="Consolas" w:hAnsi="Consolas"/>
      <w:color w:val="204A87"/>
      <w:sz w:val="22"/>
      <w:shd w:fill="F8F8F8" w:val="clear"/>
    </w:rPr>
  </w:style>
  <w:style w:type="character" w:styleId="DecValTok">
    <w:name w:val="DecValTok"/>
    <w:basedOn w:val="VerbatimChar"/>
    <w:qFormat/>
    <w:rPr>
      <w:rFonts w:ascii="Consolas" w:hAnsi="Consolas"/>
      <w:color w:val="0000CF"/>
      <w:sz w:val="22"/>
      <w:shd w:fill="F8F8F8" w:val="clear"/>
    </w:rPr>
  </w:style>
  <w:style w:type="character" w:styleId="BaseNTok">
    <w:name w:val="BaseNTok"/>
    <w:basedOn w:val="VerbatimChar"/>
    <w:qFormat/>
    <w:rPr>
      <w:rFonts w:ascii="Consolas" w:hAnsi="Consolas"/>
      <w:color w:val="0000CF"/>
      <w:sz w:val="22"/>
      <w:shd w:fill="F8F8F8" w:val="clear"/>
    </w:rPr>
  </w:style>
  <w:style w:type="character" w:styleId="FloatTok">
    <w:name w:val="FloatTok"/>
    <w:basedOn w:val="VerbatimChar"/>
    <w:qFormat/>
    <w:rPr>
      <w:rFonts w:ascii="Consolas" w:hAnsi="Consolas"/>
      <w:color w:val="0000CF"/>
      <w:sz w:val="22"/>
      <w:shd w:fill="F8F8F8" w:val="clear"/>
    </w:rPr>
  </w:style>
  <w:style w:type="character" w:styleId="ConstantTok">
    <w:name w:val="ConstantTok"/>
    <w:basedOn w:val="VerbatimChar"/>
    <w:qFormat/>
    <w:rPr>
      <w:rFonts w:ascii="Consolas" w:hAnsi="Consolas"/>
      <w:color w:val="000000"/>
      <w:sz w:val="22"/>
      <w:shd w:fill="F8F8F8" w:val="clear"/>
    </w:rPr>
  </w:style>
  <w:style w:type="character" w:styleId="CharTok">
    <w:name w:val="CharTok"/>
    <w:basedOn w:val="VerbatimChar"/>
    <w:qFormat/>
    <w:rPr>
      <w:rFonts w:ascii="Consolas" w:hAnsi="Consolas"/>
      <w:color w:val="4E9A06"/>
      <w:sz w:val="22"/>
      <w:shd w:fill="F8F8F8" w:val="clear"/>
    </w:rPr>
  </w:style>
  <w:style w:type="character" w:styleId="SpecialCharTok">
    <w:name w:val="SpecialCharTok"/>
    <w:basedOn w:val="VerbatimChar"/>
    <w:qFormat/>
    <w:rPr>
      <w:rFonts w:ascii="Consolas" w:hAnsi="Consolas"/>
      <w:color w:val="000000"/>
      <w:sz w:val="22"/>
      <w:shd w:fill="F8F8F8" w:val="clear"/>
    </w:rPr>
  </w:style>
  <w:style w:type="character" w:styleId="StringTok">
    <w:name w:val="StringTok"/>
    <w:basedOn w:val="VerbatimChar"/>
    <w:qFormat/>
    <w:rPr>
      <w:rFonts w:ascii="Consolas" w:hAnsi="Consolas"/>
      <w:color w:val="4E9A06"/>
      <w:sz w:val="22"/>
      <w:shd w:fill="F8F8F8" w:val="clear"/>
    </w:rPr>
  </w:style>
  <w:style w:type="character" w:styleId="VerbatimStringTok">
    <w:name w:val="VerbatimStringTok"/>
    <w:basedOn w:val="VerbatimChar"/>
    <w:qFormat/>
    <w:rPr>
      <w:rFonts w:ascii="Consolas" w:hAnsi="Consolas"/>
      <w:color w:val="4E9A06"/>
      <w:sz w:val="22"/>
      <w:shd w:fill="F8F8F8" w:val="clear"/>
    </w:rPr>
  </w:style>
  <w:style w:type="character" w:styleId="SpecialStringTok">
    <w:name w:val="SpecialStringTok"/>
    <w:basedOn w:val="VerbatimChar"/>
    <w:qFormat/>
    <w:rPr>
      <w:rFonts w:ascii="Consolas" w:hAnsi="Consolas"/>
      <w:color w:val="4E9A06"/>
      <w:sz w:val="22"/>
      <w:shd w:fill="F8F8F8" w:val="clear"/>
    </w:rPr>
  </w:style>
  <w:style w:type="character" w:styleId="ImportTok">
    <w:name w:val="ImportTok"/>
    <w:basedOn w:val="VerbatimChar"/>
    <w:qFormat/>
    <w:rPr>
      <w:rFonts w:ascii="Consolas" w:hAnsi="Consolas"/>
      <w:sz w:val="22"/>
      <w:shd w:fill="F8F8F8" w:val="clear"/>
    </w:rPr>
  </w:style>
  <w:style w:type="character" w:styleId="CommentTok">
    <w:name w:val="CommentTok"/>
    <w:basedOn w:val="VerbatimChar"/>
    <w:qFormat/>
    <w:rPr>
      <w:rFonts w:ascii="Consolas" w:hAnsi="Consolas"/>
      <w:i/>
      <w:color w:val="8F5902"/>
      <w:sz w:val="22"/>
      <w:shd w:fill="F8F8F8" w:val="clear"/>
    </w:rPr>
  </w:style>
  <w:style w:type="character" w:styleId="DocumentationTok">
    <w:name w:val="DocumentationTok"/>
    <w:basedOn w:val="VerbatimChar"/>
    <w:qFormat/>
    <w:rPr>
      <w:rFonts w:ascii="Consolas" w:hAnsi="Consolas"/>
      <w:b/>
      <w:i/>
      <w:color w:val="8F5902"/>
      <w:sz w:val="22"/>
      <w:shd w:fill="F8F8F8" w:val="clear"/>
    </w:rPr>
  </w:style>
  <w:style w:type="character" w:styleId="AnnotationTok">
    <w:name w:val="AnnotationTok"/>
    <w:basedOn w:val="VerbatimChar"/>
    <w:qFormat/>
    <w:rPr>
      <w:rFonts w:ascii="Consolas" w:hAnsi="Consolas"/>
      <w:b/>
      <w:i/>
      <w:color w:val="8F5902"/>
      <w:sz w:val="22"/>
      <w:shd w:fill="F8F8F8" w:val="clear"/>
    </w:rPr>
  </w:style>
  <w:style w:type="character" w:styleId="CommentVarTok">
    <w:name w:val="CommentVarTok"/>
    <w:basedOn w:val="VerbatimChar"/>
    <w:qFormat/>
    <w:rPr>
      <w:rFonts w:ascii="Consolas" w:hAnsi="Consolas"/>
      <w:b/>
      <w:i/>
      <w:color w:val="8F5902"/>
      <w:sz w:val="22"/>
      <w:shd w:fill="F8F8F8" w:val="clear"/>
    </w:rPr>
  </w:style>
  <w:style w:type="character" w:styleId="OtherTok">
    <w:name w:val="OtherTok"/>
    <w:basedOn w:val="VerbatimChar"/>
    <w:qFormat/>
    <w:rPr>
      <w:rFonts w:ascii="Consolas" w:hAnsi="Consolas"/>
      <w:color w:val="8F5902"/>
      <w:sz w:val="22"/>
      <w:shd w:fill="F8F8F8" w:val="clear"/>
    </w:rPr>
  </w:style>
  <w:style w:type="character" w:styleId="FunctionTok">
    <w:name w:val="FunctionTok"/>
    <w:basedOn w:val="VerbatimChar"/>
    <w:qFormat/>
    <w:rPr>
      <w:rFonts w:ascii="Consolas" w:hAnsi="Consolas"/>
      <w:color w:val="000000"/>
      <w:sz w:val="22"/>
      <w:shd w:fill="F8F8F8" w:val="clear"/>
    </w:rPr>
  </w:style>
  <w:style w:type="character" w:styleId="VariableTok">
    <w:name w:val="VariableTok"/>
    <w:basedOn w:val="VerbatimChar"/>
    <w:qFormat/>
    <w:rPr>
      <w:rFonts w:ascii="Consolas" w:hAnsi="Consolas"/>
      <w:color w:val="000000"/>
      <w:sz w:val="22"/>
      <w:shd w:fill="F8F8F8" w:val="clear"/>
    </w:rPr>
  </w:style>
  <w:style w:type="character" w:styleId="ControlFlowTok">
    <w:name w:val="ControlFlowTok"/>
    <w:basedOn w:val="VerbatimChar"/>
    <w:qFormat/>
    <w:rPr>
      <w:rFonts w:ascii="Consolas" w:hAnsi="Consolas"/>
      <w:b/>
      <w:color w:val="204A87"/>
      <w:sz w:val="22"/>
      <w:shd w:fill="F8F8F8" w:val="clear"/>
    </w:rPr>
  </w:style>
  <w:style w:type="character" w:styleId="OperatorTok">
    <w:name w:val="OperatorTok"/>
    <w:basedOn w:val="VerbatimChar"/>
    <w:qFormat/>
    <w:rPr>
      <w:rFonts w:ascii="Consolas" w:hAnsi="Consolas"/>
      <w:b/>
      <w:color w:val="CE5C00"/>
      <w:sz w:val="22"/>
      <w:shd w:fill="F8F8F8" w:val="clear"/>
    </w:rPr>
  </w:style>
  <w:style w:type="character" w:styleId="BuiltInTok">
    <w:name w:val="BuiltInTok"/>
    <w:basedOn w:val="VerbatimChar"/>
    <w:qFormat/>
    <w:rPr>
      <w:rFonts w:ascii="Consolas" w:hAnsi="Consolas"/>
      <w:sz w:val="22"/>
      <w:shd w:fill="F8F8F8" w:val="clear"/>
    </w:rPr>
  </w:style>
  <w:style w:type="character" w:styleId="ExtensionTok">
    <w:name w:val="ExtensionTok"/>
    <w:basedOn w:val="VerbatimChar"/>
    <w:qFormat/>
    <w:rPr>
      <w:rFonts w:ascii="Consolas" w:hAnsi="Consolas"/>
      <w:sz w:val="22"/>
      <w:shd w:fill="F8F8F8" w:val="clear"/>
    </w:rPr>
  </w:style>
  <w:style w:type="character" w:styleId="PreprocessorTok">
    <w:name w:val="PreprocessorTok"/>
    <w:basedOn w:val="VerbatimChar"/>
    <w:qFormat/>
    <w:rPr>
      <w:rFonts w:ascii="Consolas" w:hAnsi="Consolas"/>
      <w:i/>
      <w:color w:val="8F5902"/>
      <w:sz w:val="22"/>
      <w:shd w:fill="F8F8F8" w:val="clear"/>
    </w:rPr>
  </w:style>
  <w:style w:type="character" w:styleId="AttributeTok">
    <w:name w:val="AttributeTok"/>
    <w:basedOn w:val="VerbatimChar"/>
    <w:qFormat/>
    <w:rPr>
      <w:rFonts w:ascii="Consolas" w:hAnsi="Consolas"/>
      <w:color w:val="C4A000"/>
      <w:sz w:val="22"/>
      <w:shd w:fill="F8F8F8" w:val="clear"/>
    </w:rPr>
  </w:style>
  <w:style w:type="character" w:styleId="RegionMarkerTok">
    <w:name w:val="RegionMarkerTok"/>
    <w:basedOn w:val="VerbatimChar"/>
    <w:qFormat/>
    <w:rPr>
      <w:rFonts w:ascii="Consolas" w:hAnsi="Consolas"/>
      <w:sz w:val="22"/>
      <w:shd w:fill="F8F8F8" w:val="clear"/>
    </w:rPr>
  </w:style>
  <w:style w:type="character" w:styleId="InformationTok">
    <w:name w:val="InformationTok"/>
    <w:basedOn w:val="VerbatimChar"/>
    <w:qFormat/>
    <w:rPr>
      <w:rFonts w:ascii="Consolas" w:hAnsi="Consolas"/>
      <w:b/>
      <w:i/>
      <w:color w:val="8F5902"/>
      <w:sz w:val="22"/>
      <w:shd w:fill="F8F8F8" w:val="clear"/>
    </w:rPr>
  </w:style>
  <w:style w:type="character" w:styleId="WarningTok">
    <w:name w:val="WarningTok"/>
    <w:basedOn w:val="VerbatimChar"/>
    <w:qFormat/>
    <w:rPr>
      <w:rFonts w:ascii="Consolas" w:hAnsi="Consolas"/>
      <w:b/>
      <w:i/>
      <w:color w:val="8F5902"/>
      <w:sz w:val="22"/>
      <w:shd w:fill="F8F8F8" w:val="clear"/>
    </w:rPr>
  </w:style>
  <w:style w:type="character" w:styleId="AlertTok">
    <w:name w:val="AlertTok"/>
    <w:basedOn w:val="VerbatimChar"/>
    <w:qFormat/>
    <w:rPr>
      <w:rFonts w:ascii="Consolas" w:hAnsi="Consolas"/>
      <w:color w:val="EF2929"/>
      <w:sz w:val="22"/>
      <w:shd w:fill="F8F8F8" w:val="clear"/>
    </w:rPr>
  </w:style>
  <w:style w:type="character" w:styleId="ErrorTok">
    <w:name w:val="ErrorTok"/>
    <w:basedOn w:val="VerbatimChar"/>
    <w:qFormat/>
    <w:rPr>
      <w:rFonts w:ascii="Consolas" w:hAnsi="Consolas"/>
      <w:b/>
      <w:color w:val="A40000"/>
      <w:sz w:val="22"/>
      <w:shd w:fill="F8F8F8" w:val="clear"/>
    </w:rPr>
  </w:style>
  <w:style w:type="character" w:styleId="NormalTok">
    <w:name w:val="NormalTok"/>
    <w:basedOn w:val="VerbatimChar"/>
    <w:qFormat/>
    <w:rPr>
      <w:rFonts w:ascii="Consolas" w:hAnsi="Consolas"/>
      <w:sz w:val="22"/>
      <w:shd w:fill="F8F8F8" w:val="clea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sz w:val="20"/>
      <w:szCs w:val="20"/>
    </w:rPr>
  </w:style>
  <w:style w:type="character" w:styleId="AssuntodocomentrioChar">
    <w:name w:val="Assunto do comentário Char"/>
    <w:basedOn w:val="TextodecomentrioChar"/>
    <w:qFormat/>
    <w:rPr>
      <w:b/>
      <w:bCs/>
      <w:sz w:val="20"/>
      <w:szCs w:val="20"/>
    </w:rPr>
  </w:style>
  <w:style w:type="paragraph" w:styleId="Heading">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pPr>
      <w:spacing w:lineRule="auto" w:line="360" w:before="120" w:after="120"/>
      <w:ind w:left="0" w:right="0"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aption1">
    <w:name w:val="caption"/>
    <w:basedOn w:val="Normal"/>
    <w:qFormat/>
    <w:pPr>
      <w:spacing w:before="0" w:after="120"/>
    </w:pPr>
    <w:rPr>
      <w:i/>
    </w:rPr>
  </w:style>
  <w:style w:type="paragraph" w:styleId="FirstParagraph">
    <w:name w:val="First Paragraph"/>
    <w:basedOn w:val="TextBody"/>
    <w:next w:val="TextBody"/>
    <w:qFormat/>
    <w:pPr/>
    <w:rPr/>
  </w:style>
  <w:style w:type="paragraph" w:styleId="Compact">
    <w:name w:val="Compact"/>
    <w:basedOn w:val="TextBody"/>
    <w:qFormat/>
    <w:pPr>
      <w:spacing w:before="40" w:after="40"/>
      <w:jc w:val="left"/>
    </w:pPr>
    <w:rPr/>
  </w:style>
  <w:style w:type="paragraph" w:styleId="Title">
    <w:name w:val="Title"/>
    <w:basedOn w:val="Normal"/>
    <w:next w:val="TextBody"/>
    <w:qFormat/>
    <w:pPr>
      <w:keepNext w:val="true"/>
      <w:keepLines/>
      <w:spacing w:before="480" w:after="0"/>
      <w:jc w:val="center"/>
    </w:pPr>
    <w:rPr>
      <w:rFonts w:ascii="Garamond" w:hAnsi="Garamond" w:eastAsia="Cambria" w:cs="Tahoma"/>
      <w:b/>
      <w:bCs/>
      <w:sz w:val="36"/>
      <w:szCs w:val="36"/>
    </w:rPr>
  </w:style>
  <w:style w:type="paragraph" w:styleId="Subtitle">
    <w:name w:val="Subtitle"/>
    <w:basedOn w:val="Title"/>
    <w:next w:val="TextBody"/>
    <w:qFormat/>
    <w:pPr>
      <w:spacing w:before="0" w:after="240"/>
    </w:pPr>
    <w:rPr>
      <w:sz w:val="30"/>
      <w:szCs w:val="30"/>
    </w:rPr>
  </w:style>
  <w:style w:type="paragraph" w:styleId="Author">
    <w:name w:val="Author"/>
    <w:next w:val="TextBody"/>
    <w:qFormat/>
    <w:pPr>
      <w:keepNext w:val="true"/>
      <w:keepLines/>
      <w:widowControl/>
      <w:suppressAutoHyphens w:val="true"/>
      <w:kinsoku w:val="true"/>
      <w:overflowPunct w:val="true"/>
      <w:autoSpaceDE w:val="true"/>
      <w:bidi w:val="0"/>
      <w:spacing w:before="0" w:after="200"/>
      <w:jc w:val="center"/>
    </w:pPr>
    <w:rPr>
      <w:rFonts w:ascii="Garamond" w:hAnsi="Garamond" w:eastAsia="Cambria" w:cs="Tahoma"/>
      <w:color w:val="auto"/>
      <w:kern w:val="0"/>
      <w:sz w:val="24"/>
      <w:szCs w:val="24"/>
      <w:lang w:val="en-US" w:eastAsia="en-US" w:bidi="ar-SA"/>
    </w:rPr>
  </w:style>
  <w:style w:type="paragraph" w:styleId="Date">
    <w:name w:val="Date"/>
    <w:next w:val="TextBody"/>
    <w:qFormat/>
    <w:pPr>
      <w:keepNext w:val="true"/>
      <w:keepLines/>
      <w:widowControl/>
      <w:suppressAutoHyphens w:val="true"/>
      <w:kinsoku w:val="true"/>
      <w:overflowPunct w:val="true"/>
      <w:autoSpaceDE w:val="true"/>
      <w:bidi w:val="0"/>
      <w:spacing w:before="0" w:after="200"/>
      <w:jc w:val="center"/>
    </w:pPr>
    <w:rPr>
      <w:rFonts w:ascii="Garamond" w:hAnsi="Garamond" w:eastAsia="Cambria" w:cs="Tahoma"/>
      <w:color w:val="auto"/>
      <w:kern w:val="0"/>
      <w:sz w:val="24"/>
      <w:szCs w:val="24"/>
      <w:lang w:val="en-US" w:eastAsia="en-US" w:bidi="ar-SA"/>
    </w:rPr>
  </w:style>
  <w:style w:type="paragraph" w:styleId="Abstract">
    <w:name w:val="Abstract"/>
    <w:basedOn w:val="Normal"/>
    <w:next w:val="TextBody"/>
    <w:qFormat/>
    <w:pPr>
      <w:keepNext w:val="true"/>
      <w:keepLines/>
      <w:spacing w:before="300" w:after="300"/>
    </w:pPr>
    <w:rPr>
      <w:rFonts w:ascii="Garamond" w:hAnsi="Garamond"/>
      <w:sz w:val="20"/>
      <w:szCs w:val="20"/>
    </w:rPr>
  </w:style>
  <w:style w:type="paragraph" w:styleId="Bibliography">
    <w:name w:val="Bibliography"/>
    <w:basedOn w:val="Normal"/>
    <w:qFormat/>
    <w:pPr/>
    <w:rPr>
      <w:rFonts w:ascii="Garamond" w:hAnsi="Garamond"/>
      <w:sz w:val="22"/>
    </w:rPr>
  </w:style>
  <w:style w:type="paragraph" w:styleId="BlockText">
    <w:name w:val="Block Text"/>
    <w:basedOn w:val="TextBody"/>
    <w:next w:val="TextBody"/>
    <w:qFormat/>
    <w:pPr>
      <w:spacing w:before="100" w:after="100"/>
    </w:pPr>
    <w:rPr>
      <w:rFonts w:ascii="Calibri" w:hAnsi="Calibri" w:eastAsia="Cambria" w:cs="Tahoma"/>
      <w:bCs/>
      <w:sz w:val="20"/>
      <w:szCs w:val="20"/>
    </w:rPr>
  </w:style>
  <w:style w:type="paragraph" w:styleId="Footnote">
    <w:name w:val="Footnote Text"/>
    <w:basedOn w:val="Normal"/>
    <w:pPr/>
    <w:rPr/>
  </w:style>
  <w:style w:type="paragraph" w:styleId="DefinitionTerm">
    <w:name w:val="Definition Term"/>
    <w:basedOn w:val="Normal"/>
    <w:next w:val="Definition"/>
    <w:qFormat/>
    <w:pPr>
      <w:keepNext w:val="true"/>
      <w:keepLines/>
      <w:spacing w:before="0" w:after="0"/>
    </w:pPr>
    <w:rPr>
      <w:rFonts w:ascii="Garamond" w:hAnsi="Garamond"/>
      <w:b/>
    </w:rPr>
  </w:style>
  <w:style w:type="paragraph" w:styleId="Definition">
    <w:name w:val="Definition"/>
    <w:basedOn w:val="Normal"/>
    <w:qFormat/>
    <w:pPr/>
    <w:rPr>
      <w:rFonts w:ascii="Garamond" w:hAnsi="Garamond"/>
    </w:rPr>
  </w:style>
  <w:style w:type="paragraph" w:styleId="TableCaption">
    <w:name w:val="Table Caption"/>
    <w:basedOn w:val="Caption1"/>
    <w:qFormat/>
    <w:pPr>
      <w:keepNext w:val="true"/>
      <w:jc w:val="center"/>
    </w:pPr>
    <w:rPr>
      <w:rFonts w:ascii="Garamond" w:hAnsi="Garamond"/>
    </w:rPr>
  </w:style>
  <w:style w:type="paragraph" w:styleId="ImageCaption">
    <w:name w:val="Image Caption"/>
    <w:basedOn w:val="Caption1"/>
    <w:qFormat/>
    <w:pPr/>
    <w:rPr>
      <w:rFonts w:ascii="Garamond" w:hAnsi="Garamond"/>
    </w:rPr>
  </w:style>
  <w:style w:type="paragraph" w:styleId="Figure">
    <w:name w:val="Figure"/>
    <w:basedOn w:val="Normal"/>
    <w:qFormat/>
    <w:pPr/>
    <w:rPr/>
  </w:style>
  <w:style w:type="paragraph" w:styleId="CaptionedFigure">
    <w:name w:val="Captioned Figure"/>
    <w:basedOn w:val="Figure"/>
    <w:qFormat/>
    <w:pPr>
      <w:keepNext w:val="true"/>
    </w:pPr>
    <w:rPr/>
  </w:style>
  <w:style w:type="paragraph" w:styleId="Heading10">
    <w:name w:val="Heading 10"/>
    <w:basedOn w:val="Heading"/>
    <w:next w:val="TextBody"/>
    <w:qFormat/>
    <w:pPr>
      <w:numPr>
        <w:ilvl w:val="0"/>
        <w:numId w:val="0"/>
      </w:numPr>
      <w:spacing w:before="60" w:after="60"/>
      <w:outlineLvl w:val="8"/>
    </w:pPr>
    <w:rPr>
      <w:b/>
      <w:bCs/>
      <w:sz w:val="21"/>
      <w:szCs w:val="21"/>
    </w:rPr>
  </w:style>
  <w:style w:type="paragraph" w:styleId="Bullet">
    <w:name w:val="Bullet"/>
    <w:basedOn w:val="Definition"/>
    <w:qFormat/>
    <w:pPr/>
    <w:rPr/>
  </w:style>
  <w:style w:type="paragraph" w:styleId="ComplimentaryClose">
    <w:name w:val="Salutation"/>
    <w:basedOn w:val="Normal"/>
    <w:pPr>
      <w:suppressLineNumbers/>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rPr/>
  </w:style>
  <w:style w:type="paragraph" w:styleId="Header">
    <w:name w:val="Header"/>
    <w:basedOn w:val="HeaderandFooter"/>
    <w:pPr/>
    <w:rPr/>
  </w:style>
  <w:style w:type="paragraph" w:styleId="SourceCode">
    <w:name w:val="Source Code"/>
    <w:basedOn w:val="Normal"/>
    <w:qFormat/>
    <w:pPr>
      <w:shd w:fill="F8F8F8" w:val="clear"/>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s://doi.org/10.1016/j.jaridenv.2008.09.028" TargetMode="External"/><Relationship Id="rId28" Type="http://schemas.openxmlformats.org/officeDocument/2006/relationships/hyperlink" Target="https://doi.org/10.7717/peerj.2559" TargetMode="External"/><Relationship Id="rId29" Type="http://schemas.openxmlformats.org/officeDocument/2006/relationships/hyperlink" Target="https://doi.org/10.1093/aobpla/plu068" TargetMode="External"/><Relationship Id="rId30" Type="http://schemas.openxmlformats.org/officeDocument/2006/relationships/hyperlink" Target="https://doi.org/10.1111/j.1570-7458.2011.01111.x" TargetMode="External"/><Relationship Id="rId31" Type="http://schemas.openxmlformats.org/officeDocument/2006/relationships/hyperlink" Target="https://CRAN.R-project.org/package=maptools" TargetMode="External"/><Relationship Id="rId32" Type="http://schemas.openxmlformats.org/officeDocument/2006/relationships/hyperlink" Target="https://doi.org/10.1016/j.dendro.2008.01.002" TargetMode="External"/><Relationship Id="rId33" Type="http://schemas.openxmlformats.org/officeDocument/2006/relationships/hyperlink" Target="https://doi.org/10.1016/S0076-6879(08)03806-8" TargetMode="External"/><Relationship Id="rId34" Type="http://schemas.openxmlformats.org/officeDocument/2006/relationships/hyperlink" Target="https://doi.org/10.1016/j.jaridenv.2011.04.034" TargetMode="External"/><Relationship Id="rId35" Type="http://schemas.openxmlformats.org/officeDocument/2006/relationships/hyperlink" Target="https://CRAN.R-project.org/package=pracma" TargetMode="External"/><Relationship Id="rId36" Type="http://schemas.openxmlformats.org/officeDocument/2006/relationships/hyperlink" Target="https://doi.org/10.1093/conphys/coz044" TargetMode="External"/><Relationship Id="rId37" Type="http://schemas.openxmlformats.org/officeDocument/2006/relationships/hyperlink" Target="https://doi.org/10.1890/11-2241.1" TargetMode="External"/><Relationship Id="rId38" Type="http://schemas.openxmlformats.org/officeDocument/2006/relationships/hyperlink" Target="https://doi.org/10.1177/0748730417709105" TargetMode="External"/><Relationship Id="rId39" Type="http://schemas.openxmlformats.org/officeDocument/2006/relationships/hyperlink" Target="https://doi.org/10.1111/2041-210X.12657" TargetMode="External"/><Relationship Id="rId40" Type="http://schemas.openxmlformats.org/officeDocument/2006/relationships/hyperlink" Target="https://doi.org/10.1111/ele.13610" TargetMode="External"/><Relationship Id="rId41" Type="http://schemas.openxmlformats.org/officeDocument/2006/relationships/hyperlink" Target="https://doi.org/10.1186/s40462-018-0127-3" TargetMode="External"/><Relationship Id="rId42" Type="http://schemas.openxmlformats.org/officeDocument/2006/relationships/hyperlink" Target="https://doi.org/10.1002/ece3.4740" TargetMode="External"/><Relationship Id="rId43" Type="http://schemas.openxmlformats.org/officeDocument/2006/relationships/hyperlink" Target="https://doi.org/10.1111/j.1365-2656.2009.01583.x" TargetMode="External"/><Relationship Id="rId44" Type="http://schemas.openxmlformats.org/officeDocument/2006/relationships/hyperlink" Target="https://doi.org/10.1007/s13253-017-0283-8" TargetMode="External"/><Relationship Id="rId45" Type="http://schemas.openxmlformats.org/officeDocument/2006/relationships/hyperlink" Target="https://doi.org/10.1371/journal.pone.0031187" TargetMode="External"/><Relationship Id="rId46" Type="http://schemas.openxmlformats.org/officeDocument/2006/relationships/hyperlink" Target="https://www.R-project.org/" TargetMode="External"/><Relationship Id="rId47" Type="http://schemas.openxmlformats.org/officeDocument/2006/relationships/hyperlink" Target="https://doi.org/10.1076/brhm.30.2.178.1422" TargetMode="External"/><Relationship Id="rId48" Type="http://schemas.openxmlformats.org/officeDocument/2006/relationships/hyperlink" Target="https://doi.org/10.3354/ab00104" TargetMode="External"/><Relationship Id="rId49" Type="http://schemas.openxmlformats.org/officeDocument/2006/relationships/hyperlink" Target="https://doi.org/10.1371/journal.pone.0037918" TargetMode="External"/><Relationship Id="rId50" Type="http://schemas.openxmlformats.org/officeDocument/2006/relationships/hyperlink" Target="https://doi.org/10.1080/07420520802686331" TargetMode="External"/><Relationship Id="rId51" Type="http://schemas.openxmlformats.org/officeDocument/2006/relationships/hyperlink" Target="https://doi.org/10.1111/1365-2656.12290" TargetMode="External"/><Relationship Id="rId52" Type="http://schemas.openxmlformats.org/officeDocument/2006/relationships/hyperlink" Target="https://doi.org/10.1644/14-MAMM-A-062" TargetMode="External"/><Relationship Id="rId53" Type="http://schemas.openxmlformats.org/officeDocument/2006/relationships/hyperlink" Target="https://doi.org/10.1098/rsos.160404" TargetMode="External"/><Relationship Id="rId54" Type="http://schemas.openxmlformats.org/officeDocument/2006/relationships/hyperlink" Target="https://doi.org/10.1111/j.1365-2656.2006.01127.x@10.1111/(ISSN)1365-2656.BIOTEL" TargetMode="External"/><Relationship Id="rId55" Type="http://schemas.openxmlformats.org/officeDocument/2006/relationships/comments" Target="comments.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810</TotalTime>
  <Application>LibreOffice/7.1.1.2$Linux_X86_64 LibreOffice_project/10$Build-2</Application>
  <AppVersion>15.0000</AppVersion>
  <Pages>50</Pages>
  <Words>6785</Words>
  <Characters>37711</Characters>
  <CharactersWithSpaces>44277</CharactersWithSpaces>
  <Paragraphs>201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2021-11-04T02:18:00Z</dcterms:created>
  <dc:creator>gisele oda</dc:creator>
  <dc:description/>
  <dc:language>en-US</dc:language>
  <cp:lastModifiedBy/>
  <dcterms:modified xsi:type="dcterms:W3CDTF">2021-11-05T20:49:58Z</dcterms:modified>
  <cp:revision>177</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11</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