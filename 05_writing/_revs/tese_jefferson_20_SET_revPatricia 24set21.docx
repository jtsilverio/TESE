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Daily activity patterns in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lang w:val="pt-BR"/>
        </w:rPr>
      </w:pPr>
      <w:r>
        <w:rPr>
          <w:lang w:val="pt-BR"/>
        </w:rPr>
        <w:t>Síntese do conhecimento:O que se sabe sobe o tema central?</w:t>
      </w:r>
    </w:p>
    <w:p>
      <w:pPr>
        <w:pStyle w:val="Compact"/>
        <w:numPr>
          <w:ilvl w:val="0"/>
          <w:numId w:val="3"/>
        </w:numPr>
        <w:rPr>
          <w:lang w:val="pt-BR"/>
        </w:rPr>
      </w:pPr>
      <w:r>
        <w:rPr>
          <w:lang w:val="pt-BR"/>
        </w:rPr>
        <w:t>Como a questão investigada se encaixa nesse contexto teórico?</w:t>
      </w:r>
    </w:p>
    <w:p>
      <w:pPr>
        <w:pStyle w:val="Compact"/>
        <w:numPr>
          <w:ilvl w:val="0"/>
          <w:numId w:val="3"/>
        </w:numPr>
        <w:rPr/>
      </w:pPr>
      <w:r>
        <w:rPr/>
        <w:t>Rever anotações</w:t>
      </w:r>
    </w:p>
    <w:p>
      <w:pPr>
        <w:pStyle w:val="FirstParagraph"/>
        <w:rPr>
          <w:lang w:val="pt-BR"/>
        </w:rPr>
      </w:pPr>
      <w:r>
        <w:rPr>
          <w:lang w:val="pt-BR"/>
        </w:rPr>
        <w:t>objetivos: - tbm testar a necessidade de classificar para ritmicidade</w:t>
      </w:r>
      <w:bookmarkStart w:id="0" w:name="introduction"/>
      <w:bookmarkEnd w:id="0"/>
    </w:p>
    <w:p>
      <w:pPr>
        <w:pStyle w:val="Heading2"/>
        <w:numPr>
          <w:ilvl w:val="0"/>
          <w:numId w:val="2"/>
        </w:numPr>
        <w:rPr/>
      </w:pPr>
      <w:r>
        <w:rPr/>
        <w:t>1.2</w:t>
        <w:tab/>
        <w:t>Methods</w:t>
      </w:r>
    </w:p>
    <w:p>
      <w:pPr>
        <w:pStyle w:val="Compact"/>
        <w:numPr>
          <w:ilvl w:val="0"/>
          <w:numId w:val="19"/>
        </w:numPr>
        <w:rPr/>
      </w:pPr>
      <w:r>
        <w:rPr/>
        <w:t>Adicionar descrição da estatistica</w:t>
      </w:r>
    </w:p>
    <w:p>
      <w:pPr>
        <w:pStyle w:val="Compact"/>
        <w:numPr>
          <w:ilvl w:val="0"/>
          <w:numId w:val="20"/>
        </w:numPr>
        <w:rPr>
          <w:lang w:val="pt-BR"/>
        </w:rPr>
      </w:pPr>
      <w:r>
        <w:rPr>
          <w:lang w:val="pt-BR"/>
        </w:rPr>
        <w:t>Adicionar Kernel Density Estimation para os padrões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In other studies</w:t>
      </w:r>
      <w:ins w:id="0" w:author="Patricia Tachinardi" w:date="2021-09-24T15:13:00Z">
        <w:r>
          <w:rPr/>
          <w:t>,</w:t>
        </w:r>
      </w:ins>
      <w:r>
        <w:rPr/>
        <w:t xml:space="preserve"> this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p>
    <w:p>
      <w:pPr>
        <w:pStyle w:val="Heading3"/>
        <w:rPr/>
      </w:pPr>
      <w:r>
        <w:rPr/>
        <w:t>1.2.2</w:t>
        <w:tab/>
        <w:t>Study Site</w:t>
      </w:r>
    </w:p>
    <w:p>
      <w:pPr>
        <w:pStyle w:val="FirstParagraph"/>
        <w:rPr/>
      </w:pPr>
      <w:r>
        <w:rPr/>
        <w:t xml:space="preserve">Field work was conducted at a </w:t>
      </w:r>
      <w:commentRangeStart w:id="0"/>
      <w:r>
        <w:rPr/>
        <w:t>site located</w:t>
      </w:r>
      <w:r>
        <w:rPr/>
      </w:r>
      <w:commentRangeEnd w:id="0"/>
      <w:r>
        <w:commentReference w:id="0"/>
      </w:r>
      <w:r>
        <w:rPr/>
        <w:t xml:space="preserve"> approximately 5km away from the village of Anillaco, in the province of La Rioja, </w:t>
      </w:r>
      <w:del w:id="1" w:author="Patricia Tachinardi" w:date="2021-09-24T15:14:00Z">
        <w:r>
          <w:rPr/>
          <w:delText>northwest of</w:delText>
        </w:r>
      </w:del>
      <w:ins w:id="2" w:author="Patricia Tachinardi" w:date="2021-09-24T15:14:00Z">
        <w:r>
          <w:rPr/>
          <w:t>Northwest</w:t>
        </w:r>
      </w:ins>
      <w:r>
        <w:rPr/>
        <w:t xml:space="preserve"> Argentina. The study site (-66.95°, -028.80, 1325m; Fig. 1.1) is a relatively undisturbed natural area, with little human disturbance and no artificial light source. The area is surrounded by the Sierra de Velasco mou</w:t>
      </w:r>
      <w:ins w:id="3" w:author="Patricia Tachinardi" w:date="2021-09-24T15:13:00Z">
        <w:r>
          <w:rPr/>
          <w:t>n</w:t>
        </w:r>
      </w:ins>
      <w:r>
        <w:rPr/>
        <w:t>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xml:space="preserve">) (Fig. 2.1). The climate is arid with marked daily </w:t>
      </w:r>
      <w:del w:id="4" w:author="Patricia Tachinardi" w:date="2021-09-24T15:16:00Z">
        <w:r>
          <w:rPr/>
          <w:delText xml:space="preserve">cycle </w:delText>
        </w:r>
      </w:del>
      <w:r>
        <w:rPr/>
        <w:t>and seasonal</w:t>
      </w:r>
      <w:ins w:id="5" w:author="Patricia Tachinardi" w:date="2021-09-24T15:16:00Z">
        <w:r>
          <w:rPr/>
          <w:t xml:space="preserve"> cycles</w:t>
        </w:r>
      </w:ins>
      <w:del w:id="6" w:author="Patricia Tachinardi" w:date="2021-09-24T15:16:00Z">
        <w:r>
          <w:rPr/>
          <w:delText>ity</w:delText>
        </w:r>
      </w:del>
      <w:r>
        <w:rPr/>
        <w:t xml:space="preserve"> in temperature and rainfall (Fig. 3.1). The mean annual temperature is 16.6°C (</w:t>
      </w:r>
      <w:hyperlink w:anchor="ref-fracchia2011">
        <w:r>
          <w:rPr>
            <w:rStyle w:val="InternetLink"/>
          </w:rPr>
          <w:t>Fracchia et al. 2011</w:t>
        </w:r>
      </w:hyperlink>
      <w:r>
        <w:rPr/>
        <w:t>), with clear differences in the daily range and between summer and winter months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0" distR="0">
            <wp:extent cx="5943600" cy="5943600"/>
            <wp:effectExtent l="0" t="0" r="0" b="0"/>
            <wp:docPr id="1" name="Picture" descr="Figure 1.1: Study site location (orange icon) at the Monte Desert, approximately 5km away for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orm the village of Anillaco, northwest of Argentina"/>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ImageCaption"/>
        <w:rPr/>
      </w:pPr>
      <w:r>
        <w:rPr/>
        <w:t xml:space="preserve">Figure 1.1: Study site location (orange icon) at the Monte Desert, approximately 5km away </w:t>
      </w:r>
      <w:del w:id="7" w:author="Patricia Tachinardi" w:date="2021-09-24T15:16:00Z">
        <w:r>
          <w:rPr/>
          <w:delText>form</w:delText>
        </w:r>
      </w:del>
      <w:ins w:id="8" w:author="Patricia Tachinardi" w:date="2021-09-24T15:16:00Z">
        <w:r>
          <w:rPr/>
          <w:t>from</w:t>
        </w:r>
      </w:ins>
      <w:r>
        <w:rPr/>
        <w:t xml:space="preserve"> the village of Anillaco, northwest of Argentina</w:t>
      </w:r>
      <w:bookmarkStart w:id="1" w:name="study-site"/>
      <w:bookmarkEnd w:id="1"/>
    </w:p>
    <w:p>
      <w:pPr>
        <w:pStyle w:val="Heading3"/>
        <w:rPr/>
      </w:pPr>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w:t>
      </w:r>
      <w:ins w:id="9" w:author="Patricia Tachinardi" w:date="2021-09-24T15:18:00Z">
        <w:r>
          <w:rPr/>
          <w:t xml:space="preserve"> </w:t>
        </w:r>
      </w:ins>
      <w:ins w:id="10" w:author="Patricia Tachinardi" w:date="2021-09-24T15:18:00Z">
        <w:commentRangeStart w:id="1"/>
        <w:r>
          <w:rPr/>
          <w:t>(autumn)</w:t>
        </w:r>
      </w:ins>
      <w:r>
        <w:rPr/>
        <w:t xml:space="preserve">, </w:t>
      </w:r>
      <w:r>
        <w:rPr/>
      </w:r>
      <w:commentRangeEnd w:id="1"/>
      <w:r>
        <w:commentReference w:id="1"/>
      </w:r>
      <w:r>
        <w:rPr/>
        <w:t>July</w:t>
      </w:r>
      <w:ins w:id="11" w:author="Patricia Tachinardi" w:date="2021-09-24T15:18:00Z">
        <w:r>
          <w:rPr/>
          <w:t xml:space="preserve"> (winter)</w:t>
        </w:r>
      </w:ins>
      <w:r>
        <w:rPr/>
        <w:t xml:space="preserve"> and October</w:t>
      </w:r>
      <w:ins w:id="12" w:author="Patricia Tachinardi" w:date="2021-09-24T15:18:00Z">
        <w:r>
          <w:rPr/>
          <w:t xml:space="preserve"> (spring)</w:t>
        </w:r>
      </w:ins>
      <w:r>
        <w:rPr/>
        <w:t>. A fourth campaign was done in February 2020</w:t>
      </w:r>
      <w:ins w:id="13" w:author="Patricia Tachinardi" w:date="2021-09-24T15:19:00Z">
        <w:r>
          <w:rPr/>
          <w:t xml:space="preserve"> (summer)</w:t>
        </w:r>
      </w:ins>
      <w:r>
        <w:rPr/>
        <w:t>. A fifth campaign was planned to occur in May 2020</w:t>
      </w:r>
      <w:ins w:id="14" w:author="Patricia Tachinardi" w:date="2021-09-24T15:21:00Z">
        <w:r>
          <w:rPr/>
          <w:t xml:space="preserve"> to increase </w:t>
        </w:r>
      </w:ins>
      <w:del w:id="15" w:author="Patricia Tachinardi" w:date="2021-09-24T15:21:00Z">
        <w:r>
          <w:rPr/>
          <w:delText xml:space="preserve"> but</w:delText>
        </w:r>
      </w:del>
      <w:ins w:id="16" w:author="Patricia Tachinardi" w:date="2021-09-24T15:21:00Z">
        <w:r>
          <w:rPr/>
          <w:t xml:space="preserve">autumn </w:t>
        </w:r>
      </w:ins>
      <w:ins w:id="17" w:author="Patricia Tachinardi" w:date="2021-09-24T16:40:00Z">
        <w:r>
          <w:rPr/>
          <w:t>sample size</w:t>
        </w:r>
      </w:ins>
      <w:ins w:id="18" w:author="Patricia Tachinardi" w:date="2021-09-24T16:42:00Z">
        <w:r>
          <w:rPr/>
          <w:t xml:space="preserve"> </w:t>
        </w:r>
      </w:ins>
      <w:ins w:id="19" w:author="Patricia Tachinardi" w:date="2021-09-24T15:21:00Z">
        <w:r>
          <w:rPr/>
          <w:t>but</w:t>
        </w:r>
      </w:ins>
      <w:r>
        <w:rPr/>
        <w:t xml:space="preserve"> had to be canceled due to the COVID</w:t>
      </w:r>
      <w:ins w:id="20" w:author="Patricia Tachinardi" w:date="2021-09-24T15:22:00Z">
        <w:r>
          <w:rPr/>
          <w:t>-19</w:t>
        </w:r>
      </w:ins>
      <w:r>
        <w:rPr/>
        <w:t xml:space="preserve"> outbreak. Tuco-tucos were captured using a custom-made PVC </w:t>
      </w:r>
      <w:ins w:id="21" w:author="Patricia Tachinardi" w:date="2021-09-24T15:23:00Z">
        <w:commentRangeStart w:id="2"/>
        <w:r>
          <w:rPr/>
          <w:t>pipe</w:t>
        </w:r>
      </w:ins>
      <w:r>
        <w:rPr/>
      </w:r>
      <w:del w:id="22" w:author="Patricia Tachinardi" w:date="2021-09-24T15:23:00Z">
        <w:commentRangeEnd w:id="2"/>
        <w:r>
          <w:commentReference w:id="2"/>
        </w:r>
        <w:r>
          <w:rPr/>
          <w:delText>tubing</w:delText>
        </w:r>
      </w:del>
      <w:r>
        <w:rPr/>
        <w:t xml:space="preserve"> trap (35cm length, 10cm diameter) with a spring-loaded aluminum door at one end and a cul-de-sac at the other. Before setting the traps</w:t>
      </w:r>
      <w:ins w:id="23" w:author="Patricia Tachinardi" w:date="2021-09-24T15:22:00Z">
        <w:r>
          <w:rPr/>
          <w:t>,</w:t>
        </w:r>
      </w:ins>
      <w:r>
        <w:rPr/>
        <w:t xml:space="preserve"> the study site was scouted for active tuco-tuco’s burrows. Active burrows could be identified by the presence of freshly excavated soil mounds at the burrow’s entrance. Once found</w:t>
      </w:r>
      <w:ins w:id="24" w:author="Patricia Tachinardi" w:date="2021-09-24T15:24:00Z">
        <w:r>
          <w:rPr/>
          <w:t>,</w:t>
        </w:r>
      </w:ins>
      <w:r>
        <w:rPr/>
        <w:t xml:space="preserve">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 xml:space="preserve">After capture, adult </w:t>
      </w:r>
      <w:ins w:id="25" w:author="Patricia Tachinardi" w:date="2021-09-24T15:52:00Z">
        <w:r>
          <w:rPr/>
          <w:t>tuco-</w:t>
        </w:r>
      </w:ins>
      <w:r>
        <w:rPr/>
        <w:t xml:space="preserve">tucos (&gt;120g) were </w:t>
      </w:r>
      <w:del w:id="26" w:author="Patricia Tachinardi" w:date="2021-09-24T15:26:00Z">
        <w:r>
          <w:rPr/>
          <w:delText xml:space="preserve">first </w:delText>
        </w:r>
      </w:del>
      <w:r>
        <w:rPr/>
        <w:t xml:space="preserve">lightly anesthetized in order to be carefully examined and receive a biologging collar. We used a clear plastic anesthesia chamber (318.5cm³) with a clip-on lid and a cotton ball </w:t>
      </w:r>
      <w:ins w:id="27" w:author="Patricia Tachinardi" w:date="2021-09-24T15:40:00Z">
        <w:r>
          <w:rPr/>
          <w:t>af</w:t>
        </w:r>
      </w:ins>
      <w:ins w:id="28" w:author="Patricia Tachinardi" w:date="2021-09-24T15:39:00Z">
        <w:r>
          <w:rPr/>
          <w:t xml:space="preserve">fixed </w:t>
        </w:r>
      </w:ins>
      <w:ins w:id="29" w:author="Patricia Tachinardi" w:date="2021-09-24T15:40:00Z">
        <w:r>
          <w:rPr/>
          <w:t>inside o</w:t>
        </w:r>
      </w:ins>
      <w:ins w:id="30" w:author="Patricia Tachinardi" w:date="2021-09-24T15:41:00Z">
        <w:r>
          <w:rPr/>
          <w:t>f the chamber out of the animal’s reach</w:t>
        </w:r>
      </w:ins>
      <w:del w:id="31" w:author="Patricia Tachinardi" w:date="2021-09-24T15:38:00Z">
        <w:r>
          <w:rPr/>
          <w:delText>inside</w:delText>
        </w:r>
      </w:del>
      <w:r>
        <w:rPr/>
        <w:t>. The cotton ball received approximately 0.5 mL of isoflurane (</w:t>
      </w:r>
      <w:r>
        <w:rPr>
          <w:b/>
          <w:bCs/>
          <w:i/>
          <w:iCs/>
        </w:rPr>
        <w:t>REF</w:t>
      </w:r>
      <w:r>
        <w:rPr/>
        <w:t xml:space="preserv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w:t>
      </w:r>
      <w:del w:id="32" w:author="Patricia Tachinardi" w:date="2021-09-24T15:41:00Z">
        <w:r>
          <w:rPr/>
          <w:delText>assesed</w:delText>
        </w:r>
      </w:del>
      <w:ins w:id="33" w:author="Patricia Tachinardi" w:date="2021-09-24T15:41:00Z">
        <w:r>
          <w:rPr/>
          <w:t>assessed</w:t>
        </w:r>
      </w:ins>
      <w:r>
        <w:rPr/>
        <w:t xml:space="preserve"> for reproductive status, marked with a subcutaneous identification PITTag (Passive Integrative Transponder. Allflex, Brasil) and fitted with a collar bearing biologgers (See Activity Sensors).</w:t>
      </w:r>
    </w:p>
    <w:p>
      <w:pPr>
        <w:pStyle w:val="TextBody"/>
        <w:rPr/>
      </w:pPr>
      <w:r>
        <w:rPr/>
        <w:t xml:space="preserve">Animals were released in the same burrow they were originally captured. They were left in the field for 5-18 days before being recaptured for collar recovery. The telemetry transmitter </w:t>
      </w:r>
      <w:del w:id="34" w:author="Patricia Tachinardi" w:date="2021-09-24T15:42:00Z">
        <w:r>
          <w:rPr/>
          <w:delText xml:space="preserve">were </w:delText>
        </w:r>
      </w:del>
      <w:ins w:id="35" w:author="Patricia Tachinardi" w:date="2021-09-24T15:42:00Z">
        <w:r>
          <w:rPr/>
          <w:t xml:space="preserve">was </w:t>
        </w:r>
      </w:ins>
      <w:r>
        <w:rPr/>
        <w:t>used to maximize the animal</w:t>
      </w:r>
      <w:del w:id="36" w:author="Patricia Tachinardi" w:date="2021-09-24T15:42:00Z">
        <w:r>
          <w:rPr/>
          <w:delText>s</w:delText>
        </w:r>
      </w:del>
      <w:r>
        <w:rPr/>
        <w:t xml:space="preserve"> </w:t>
      </w:r>
      <w:del w:id="37" w:author="Patricia Tachinardi" w:date="2021-09-24T15:42:00Z">
        <w:r>
          <w:rPr/>
          <w:delText>re</w:delText>
        </w:r>
      </w:del>
      <w:r>
        <w:rPr/>
        <w:t xml:space="preserve">location,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bookmarkStart w:id="2" w:name="animal-capture-and-handling"/>
      <w:bookmarkEnd w:id="2"/>
    </w:p>
    <w:p>
      <w:pPr>
        <w:pStyle w:val="Heading3"/>
        <w:rPr/>
      </w:pPr>
      <w:r>
        <w:rPr/>
        <w:t>1.2.4</w:t>
        <w:tab/>
      </w:r>
      <w:del w:id="38" w:author="Patricia Tachinardi" w:date="2021-09-24T15:46:00Z">
        <w:r>
          <w:rPr/>
          <w:delText>Activity Sensors</w:delText>
        </w:r>
      </w:del>
      <w:ins w:id="39" w:author="Patricia Tachinardi" w:date="2021-09-24T15:46:00Z">
        <w:commentRangeStart w:id="3"/>
        <w:r>
          <w:rPr/>
          <w:t>Biologgers</w:t>
        </w:r>
      </w:ins>
      <w:commentRangeEnd w:id="3"/>
      <w:r>
        <w:commentReference w:id="3"/>
      </w:r>
      <w:r>
        <w:rPr/>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ins w:id="40" w:author="Patricia Tachinardi" w:date="2021-09-24T15:53:00Z">
        <w:r>
          <w:rPr/>
          <w:t xml:space="preserve">Fig. 1.2, </w:t>
        </w:r>
      </w:ins>
      <w:hyperlink w:anchor="ref-jannetti2019">
        <w:r>
          <w:rPr>
            <w:rStyle w:val="InternetLink"/>
          </w:rPr>
          <w:t>Jannetti et al. 2019</w:t>
        </w:r>
      </w:hyperlink>
      <w:r>
        <w:rPr/>
        <w:t xml:space="preserve">; </w:t>
      </w:r>
      <w:hyperlink w:anchor="ref-williams2014">
        <w:r>
          <w:rPr>
            <w:rStyle w:val="InternetLink"/>
          </w:rPr>
          <w:t>Williams et al. 2014</w:t>
        </w:r>
      </w:hyperlink>
      <w:r>
        <w:rPr/>
        <w:t xml:space="preserve">).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with </w:t>
      </w:r>
      <w:del w:id="41" w:author="Patricia Tachinardi" w:date="2021-09-24T15:47:00Z">
        <w:r>
          <w:rPr/>
          <w:delText xml:space="preserve">a </w:delText>
        </w:r>
      </w:del>
      <w:r>
        <w:rPr/>
        <w:t xml:space="preserve">4G sensitivity. Lightloggers were set to sample </w:t>
      </w:r>
      <w:del w:id="42" w:author="Patricia Tachinardi" w:date="2021-09-24T15:51:00Z">
        <w:r>
          <w:rPr/>
          <w:delText>light</w:delText>
        </w:r>
      </w:del>
      <w:ins w:id="43" w:author="Patricia Tachinardi" w:date="2021-09-24T15:51:00Z">
        <w:commentRangeStart w:id="4"/>
        <w:r>
          <w:rPr/>
          <w:t>illuminance</w:t>
        </w:r>
      </w:ins>
      <w:r>
        <w:rPr/>
      </w:r>
      <w:ins w:id="44" w:author="Patricia Tachinardi" w:date="2021-09-24T15:51:00Z">
        <w:commentRangeEnd w:id="4"/>
        <w:r>
          <w:commentReference w:id="4"/>
        </w:r>
        <w:r>
          <w:rPr/>
          <w:t xml:space="preserve"> </w:t>
        </w:r>
      </w:ins>
      <w:del w:id="45" w:author="Patricia Tachinardi" w:date="2021-09-24T15:51:00Z">
        <w:r>
          <w:rPr/>
          <w:delText xml:space="preserve"> </w:delText>
        </w:r>
      </w:del>
      <w:r>
        <w:rPr/>
        <w:t>every minute but only recorded the maximum sampled value each 5 minutes.</w:t>
      </w:r>
    </w:p>
    <w:p>
      <w:pPr>
        <w:pStyle w:val="CaptionedFigure"/>
        <w:rPr/>
      </w:pPr>
      <w:r>
        <w:rPr/>
        <w:drawing>
          <wp:inline distT="0" distB="0" distL="0" distR="0">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bookmarkStart w:id="3" w:name="activity-sensors"/>
      <w:bookmarkEnd w:id="3"/>
    </w:p>
    <w:p>
      <w:pPr>
        <w:pStyle w:val="Heading3"/>
        <w:rPr/>
      </w:pPr>
      <w:r>
        <w:rPr/>
        <w:t>1.2.5</w:t>
        <w:tab/>
        <w:t>Data Processing</w:t>
      </w:r>
    </w:p>
    <w:p>
      <w:pPr>
        <w:pStyle w:val="FirstParagraph"/>
        <w:rPr/>
      </w:pPr>
      <w:r>
        <w:rPr/>
        <w:t>Data were recorded on board of the sensors and later downloaded and converted to raw text files using the software provided by the</w:t>
      </w:r>
      <w:ins w:id="46" w:author="Patricia Tachinardi" w:date="2021-09-24T15:54:00Z">
        <w:r>
          <w:rPr/>
          <w:t xml:space="preserve"> devices’</w:t>
        </w:r>
      </w:ins>
      <w:del w:id="47" w:author="Patricia Tachinardi" w:date="2021-09-24T15:54:00Z">
        <w:r>
          <w:rPr/>
          <w:delText xml:space="preserve"> logger</w:delText>
        </w:r>
      </w:del>
      <w:r>
        <w:rPr/>
        <w:t xml:space="preserve">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r>
        <w:rPr>
          <w:b/>
          <w:bCs/>
        </w:rPr>
        <w:t>REFS</w:t>
      </w:r>
      <w:r>
        <w:rPr/>
        <w:t>). VeDBA was calculated by: (i) Estimating the effect of the gravitational force over the accelerometer, also known as static acceleration. The static acceleration can be estimated by applying a moving average over the raw acceleration data. There is not a consensus over the</w:t>
      </w:r>
      <w:del w:id="48" w:author="Patricia Tachinardi" w:date="2021-09-24T15:55:00Z">
        <w:r>
          <w:rPr/>
          <w:delText xml:space="preserve"> the</w:delText>
        </w:r>
      </w:del>
      <w:r>
        <w:rPr/>
        <w:t xml:space="preserve"> number of points to calculate the moving average with, which can be dependent on the study species and device’s recording frequency. In this study we used a 4-second moving average after following the methodology proposed by (</w:t>
      </w:r>
      <w:hyperlink w:anchor="ref-shepard2008">
        <w:r>
          <w:rPr>
            <w:rStyle w:val="InternetLink"/>
          </w:rPr>
          <w:t>Shepard et al. 2008</w:t>
        </w:r>
      </w:hyperlink>
      <w:r>
        <w:rPr/>
        <w:t>, Fig. ??). (ii) Calculating the acceleration correspondent to the animal’s movement, also know</w:t>
      </w:r>
      <w:ins w:id="49" w:author="Patricia Tachinardi" w:date="2021-09-24T15:58:00Z">
        <w:r>
          <w:rPr/>
          <w:t>n</w:t>
        </w:r>
      </w:ins>
      <w:r>
        <w:rPr/>
        <w:t xml:space="preserve">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VeDBA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w:t>
      </w:r>
      <w:del w:id="50" w:author="Patricia Tachinardi" w:date="2021-09-24T15:58:00Z">
        <w:r>
          <w:rPr/>
          <w:delText>1 minute</w:delText>
        </w:r>
      </w:del>
      <w:ins w:id="51" w:author="Patricia Tachinardi" w:date="2021-09-24T15:58:00Z">
        <w:r>
          <w:rPr/>
          <w:t>1-minute</w:t>
        </w:r>
      </w:ins>
      <w:r>
        <w:rPr/>
        <w:t xml:space="preserve"> non-overlapping sliding window. All VeDBA datapoints were classified as </w:t>
      </w:r>
      <w:del w:id="52" w:author="Patricia Tachinardi" w:date="2021-09-24T15:58:00Z">
        <w:r>
          <w:rPr/>
          <w:delText>occuring</w:delText>
        </w:r>
      </w:del>
      <w:ins w:id="53" w:author="Patricia Tachinardi" w:date="2021-09-24T15:58:00Z">
        <w:r>
          <w:rPr/>
          <w:t>occurring</w:t>
        </w:r>
      </w:ins>
      <w:r>
        <w:rPr/>
        <w:t xml:space="preserve"> during the daytime or nighttime based on the daylength of </w:t>
      </w:r>
      <w:ins w:id="54" w:author="Patricia Tachinardi" w:date="2021-09-24T16:01:00Z">
        <w:r>
          <w:rPr/>
          <w:t xml:space="preserve">the </w:t>
        </w:r>
      </w:ins>
      <w:r>
        <w:rPr/>
        <w:t>recording date</w:t>
      </w:r>
      <w:ins w:id="55" w:author="Patricia Tachinardi" w:date="2021-09-24T16:00:00Z">
        <w:r>
          <w:rPr/>
          <w:t>s</w:t>
        </w:r>
      </w:ins>
      <w:ins w:id="56" w:author="Patricia Tachinardi" w:date="2021-09-24T16:01:00Z">
        <w:r>
          <w:rPr/>
          <w:t xml:space="preserve">, </w:t>
        </w:r>
      </w:ins>
      <w:ins w:id="57" w:author="Patricia Tachinardi" w:date="2021-09-24T16:00:00Z">
        <w:r>
          <w:rPr/>
          <w:t xml:space="preserve">calculated </w:t>
        </w:r>
      </w:ins>
      <w:del w:id="58" w:author="Patricia Tachinardi" w:date="2021-09-24T16:00:00Z">
        <w:r>
          <w:rPr/>
          <w:delText>s. Daylength was calculated using</w:delText>
        </w:r>
      </w:del>
      <w:ins w:id="59" w:author="Patricia Tachinardi" w:date="2021-09-24T16:00:00Z">
        <w:r>
          <w:rPr/>
          <w:t>with</w:t>
        </w:r>
      </w:ins>
      <w:r>
        <w:rPr/>
        <w:t xml:space="preserve"> the </w:t>
      </w:r>
      <w:r>
        <w:rPr>
          <w:i/>
          <w:iCs/>
        </w:rPr>
        <w:t>maptools</w:t>
      </w:r>
      <w:r>
        <w:rPr/>
        <w:t xml:space="preserve"> package in R (</w:t>
      </w:r>
      <w:hyperlink w:anchor="ref-bivand2020">
        <w:r>
          <w:rPr>
            <w:rStyle w:val="InternetLink"/>
          </w:rPr>
          <w:t>Bivand and Lewin-Koh 2020</w:t>
        </w:r>
      </w:hyperlink>
      <w:r>
        <w:rPr/>
        <w:t xml:space="preserve">), which uses the National Oceanic and Atmospheric Administration (NOAA) equations for estimating </w:t>
      </w:r>
      <w:ins w:id="60" w:author="Patricia Tachinardi" w:date="2021-09-24T16:02:00Z">
        <w:r>
          <w:rPr/>
          <w:t>t</w:t>
        </w:r>
      </w:ins>
      <w:del w:id="61" w:author="Patricia Tachinardi" w:date="2021-09-24T16:02:00Z">
        <w:r>
          <w:rPr/>
          <w:delText>T</w:delText>
        </w:r>
      </w:del>
      <w:r>
        <w:rPr/>
        <w:t xml:space="preserve">wilight times. We used Civil Twilight times, defined as the times in which the center of the sun is 6° below the horizon, as thresholds to calculate daylength and classify datapoints as </w:t>
      </w:r>
      <w:del w:id="62" w:author="Patricia Tachinardi" w:date="2021-09-24T15:59:00Z">
        <w:r>
          <w:rPr/>
          <w:delText>occuring</w:delText>
        </w:r>
      </w:del>
      <w:ins w:id="63" w:author="Patricia Tachinardi" w:date="2021-09-24T15:59:00Z">
        <w:r>
          <w:rPr/>
          <w:t>occurring</w:t>
        </w:r>
      </w:ins>
      <w:r>
        <w:rPr/>
        <w:t xml:space="preserve"> during the day or nighttime. Daylength change along the year </w:t>
      </w:r>
      <w:ins w:id="64" w:author="Patricia Tachinardi" w:date="2021-09-24T16:03:00Z">
        <w:r>
          <w:rPr/>
          <w:t xml:space="preserve">at the study site </w:t>
        </w:r>
      </w:ins>
      <w:r>
        <w:rPr/>
        <w:t>can be seen in the Appendix (4.1).</w:t>
      </w:r>
    </w:p>
    <w:p>
      <w:pPr>
        <w:pStyle w:val="TextBody"/>
        <w:rPr/>
      </w:pPr>
      <w:r>
        <w:rPr/>
        <w:t xml:space="preserve">Light exposure data was used to further classify VeDBA data points as above or below ground. The threshold for considering a data point as being aboveground was 2 lux, consistent with what has been done in </w:t>
      </w:r>
      <w:hyperlink w:anchor="ref-jannetti2019">
        <w:r>
          <w:rPr>
            <w:rStyle w:val="InternetLink"/>
          </w:rPr>
          <w:t>Jannetti et al.</w:t>
        </w:r>
      </w:hyperlink>
      <w:r>
        <w:rPr/>
        <w:t xml:space="preserve"> (</w:t>
      </w:r>
      <w:hyperlink w:anchor="ref-jannetti2019">
        <w:r>
          <w:rPr>
            <w:rStyle w:val="InternetLink"/>
          </w:rPr>
          <w:t>2019</w:t>
        </w:r>
      </w:hyperlink>
      <w:r>
        <w:rPr/>
        <w:t>).</w:t>
      </w:r>
    </w:p>
    <w:p>
      <w:pPr>
        <w:pStyle w:val="TextBody"/>
        <w:rPr/>
      </w:pPr>
      <w:r>
        <w:rPr/>
        <w:t>Accelerometer and lightlogger data were merged accordingly to the date and times of recordings using purposely written R scripts (</w:t>
      </w:r>
      <w:hyperlink w:anchor="ref-rcoreteam2020">
        <w:r>
          <w:rPr>
            <w:rStyle w:val="InternetLink"/>
          </w:rPr>
          <w:t>R Core Team 2020</w:t>
        </w:r>
      </w:hyperlink>
      <w:r>
        <w:rPr/>
        <w:t xml:space="preserve">). Time of recordings between both devices were not synchronized to the minute. Consequently, we had to round lightlogger recording times to the nearest 5 minutes </w:t>
      </w:r>
      <w:del w:id="65" w:author="Patricia Tachinardi" w:date="2021-09-24T16:04:00Z">
        <w:r>
          <w:rPr/>
          <w:delText>in order to</w:delText>
        </w:r>
      </w:del>
      <w:ins w:id="66" w:author="Patricia Tachinardi" w:date="2021-09-24T16:04:00Z">
        <w:r>
          <w:rPr/>
          <w:t>to</w:t>
        </w:r>
      </w:ins>
      <w:r>
        <w:rPr/>
        <w:t xml:space="preserve"> merge both data streams.</w:t>
      </w:r>
    </w:p>
    <w:p>
      <w:pPr>
        <w:pStyle w:val="TextBody"/>
        <w:rPr/>
      </w:pPr>
      <w:r>
        <w:rPr/>
        <w:t xml:space="preserve">In order </w:t>
      </w:r>
      <w:ins w:id="67" w:author="Patricia Tachinardi" w:date="2021-09-24T16:04:00Z">
        <w:r>
          <w:rPr/>
          <w:t xml:space="preserve">to </w:t>
        </w:r>
      </w:ins>
      <w:r>
        <w:rPr/>
        <w:t xml:space="preserve">exclude any effects that capture and recapture can have in </w:t>
      </w:r>
      <w:ins w:id="68" w:author="Patricia Tachinardi" w:date="2021-09-24T16:05:00Z">
        <w:r>
          <w:rPr/>
          <w:t xml:space="preserve">the animal’s activity, </w:t>
        </w:r>
      </w:ins>
      <w:del w:id="69" w:author="Patricia Tachinardi" w:date="2021-09-24T16:05:00Z">
        <w:r>
          <w:rPr/>
          <w:delText xml:space="preserve">the first days of recordings </w:delText>
        </w:r>
      </w:del>
      <w:r>
        <w:rPr/>
        <w:t>we removed the first and last days of all dataset. In cases where the recapture took longer than one day</w:t>
      </w:r>
      <w:ins w:id="70" w:author="Patricia Tachinardi" w:date="2021-09-24T16:05:00Z">
        <w:r>
          <w:rPr/>
          <w:t>,</w:t>
        </w:r>
      </w:ins>
      <w:r>
        <w:rPr/>
        <w:t xml:space="preserve"> we also excluded these days. This corresponds to the last 5 days of two animals in February (FEV05 and JUL16); and the last 2 days of one animal in July (JUL23).</w:t>
      </w:r>
      <w:bookmarkStart w:id="4" w:name="data-processing"/>
      <w:bookmarkEnd w:id="4"/>
    </w:p>
    <w:p>
      <w:pPr>
        <w:pStyle w:val="Heading3"/>
        <w:rPr/>
      </w:pPr>
      <w:r>
        <w:rPr/>
        <w:t>1.2.6</w:t>
        <w:tab/>
        <w:t>Hidden Markov Models</w:t>
      </w:r>
    </w:p>
    <w:p>
      <w:pPr>
        <w:pStyle w:val="FirstParagraph"/>
        <w:rPr/>
      </w:pPr>
      <w:del w:id="71" w:author="Patricia Tachinardi" w:date="2021-09-24T16:06:00Z">
        <w:r>
          <w:rPr/>
          <w:delText>In order to</w:delText>
        </w:r>
      </w:del>
      <w:ins w:id="72" w:author="Patricia Tachinardi" w:date="2021-09-24T16:06:00Z">
        <w:r>
          <w:rPr/>
          <w:t>To</w:t>
        </w:r>
      </w:ins>
      <w:r>
        <w:rPr/>
        <w:t xml:space="preserve"> further analyze and classify the 1-minute VeDBA data</w:t>
      </w:r>
      <w:ins w:id="73" w:author="Patricia Tachinardi" w:date="2021-09-24T16:06:00Z">
        <w:r>
          <w:rPr/>
          <w:t>,</w:t>
        </w:r>
      </w:ins>
      <w:r>
        <w:rPr/>
        <w:t xml:space="preserve"> we used Hidden Markov Models (HMMs). HMMs are a type of time series model, therefore, they take into account the temporal dependency of the observations (</w:t>
      </w:r>
      <w:hyperlink w:anchor="ref-leosbarajas2017">
        <w:r>
          <w:rPr>
            <w:rStyle w:val="InternetLink"/>
          </w:rPr>
          <w:t>Leos-Barajas et al. 2017</w:t>
        </w:r>
      </w:hyperlink>
      <w:r>
        <w:rPr/>
        <w:t xml:space="preserve">). </w:t>
      </w:r>
      <w:del w:id="74" w:author="Patricia Tachinardi" w:date="2021-09-24T16:13:00Z">
        <w:r>
          <w:rPr/>
          <w:delText>Consequently</w:delText>
        </w:r>
      </w:del>
      <w:ins w:id="75" w:author="Patricia Tachinardi" w:date="2021-09-24T16:13:00Z">
        <w:r>
          <w:rPr/>
          <w:t>Consequently,</w:t>
        </w:r>
      </w:ins>
      <w:r>
        <w:rPr/>
        <w:t xml:space="preserve"> HMMs are well suited to model accelerometer data given their </w:t>
      </w:r>
      <w:del w:id="76" w:author="Patricia Tachinardi" w:date="2021-09-24T16:14:00Z">
        <w:r>
          <w:rPr/>
          <w:delText xml:space="preserve">natural </w:delText>
        </w:r>
      </w:del>
      <w:ins w:id="77" w:author="Patricia Tachinardi" w:date="2021-09-24T16:14:00Z">
        <w:r>
          <w:rPr/>
          <w:t xml:space="preserve">intrinsic </w:t>
        </w:r>
      </w:ins>
      <w:r>
        <w:rPr/>
        <w:t>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 1.3). </w:t>
      </w:r>
      <w:bookmarkStart w:id="5" w:name="move83392670"/>
      <w:bookmarkEnd w:id="5"/>
    </w:p>
    <w:p>
      <w:pPr>
        <w:pStyle w:val="FirstParagraph"/>
        <w:rPr>
          <w:del w:id="81" w:author="Patricia Tachinardi" w:date="2021-09-24T16:17:00Z"/>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xml:space="preserve">). </w:t>
      </w:r>
      <w:ins w:id="78" w:author="Patricia Tachinardi" w:date="2021-09-24T16:17:00Z">
        <w:r>
          <w:rPr/>
          <w:t xml:space="preserve">We determined </w:t>
        </w:r>
      </w:ins>
      <w:ins w:id="79" w:author="Patricia Tachinardi" w:date="2021-09-24T16:17:00Z">
        <w:r>
          <w:rPr>
            <w:i/>
            <w:iCs/>
          </w:rPr>
          <w:t>a priori</w:t>
        </w:r>
      </w:ins>
      <w:ins w:id="80" w:author="Patricia Tachinardi" w:date="2021-09-24T16:17:00Z">
        <w:r>
          <w:rPr/>
          <w:t xml:space="preserve"> a possible number of three different states. This decision was made based on our research question, in the VeDBA distributions (Fig. ??) and in the biological interpretability of the states.</w:t>
        </w:r>
      </w:ins>
    </w:p>
    <w:p>
      <w:pPr>
        <w:pStyle w:val="FirstParagraph"/>
        <w:pPrChange w:id="0" w:author="Patricia Tachinardi" w:date="2021-09-24T16:17:00Z">
          <w:pPr>
            <w:pStyle w:val="Textbody"/>
          </w:pPr>
        </w:pPrChange>
        <w:rPr/>
      </w:pPr>
      <w:ins w:id="82" w:author="Patricia Tachinardi" w:date="2021-09-24T16:17:00Z">
        <w:r>
          <w:rPr/>
          <w:t xml:space="preserve"> </w:t>
        </w:r>
      </w:ins>
      <w:r>
        <w:rPr/>
        <w:t>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xml:space="preserve">. </w:t>
      </w:r>
      <w:ins w:id="83" w:author="Patricia Tachinardi" w:date="2021-09-24T16:23:00Z">
        <w:r>
          <w:rPr/>
          <w:t xml:space="preserve">Therefore, </w:t>
        </w:r>
      </w:ins>
      <w:del w:id="84" w:author="Patricia Tachinardi" w:date="2021-09-24T16:23:00Z">
        <w:r>
          <w:rPr/>
          <w:delText>T</w:delText>
        </w:r>
      </w:del>
      <w:ins w:id="85" w:author="Patricia Tachinardi" w:date="2021-09-24T16:23:00Z">
        <w:r>
          <w:rPr/>
          <w:t>t</w:t>
        </w:r>
      </w:ins>
      <w:r>
        <w:rPr/>
        <w:t xml:space="preserve">he observations </w:t>
      </w:r>
      <w:del w:id="86" w:author="Patricia Tachinardi" w:date="2021-09-24T16:23:00Z">
        <w:r>
          <w:rPr/>
          <w:delText xml:space="preserve">therefore </w:delText>
        </w:r>
      </w:del>
      <w:r>
        <w:rPr/>
        <w:t>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0" distR="0">
            <wp:extent cx="3810000" cy="92202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922020"/>
                    </a:xfrm>
                    <a:prstGeom prst="rect">
                      <a:avLst/>
                    </a:prstGeom>
                  </pic:spPr>
                </pic:pic>
              </a:graphicData>
            </a:graphic>
          </wp:inline>
        </w:drawing>
      </w:r>
    </w:p>
    <w:p>
      <w:pPr>
        <w:pStyle w:val="ImageCaption"/>
        <w:rPr/>
      </w:pPr>
      <w:r>
        <w:rPr/>
        <w:t>Figure 1.3: Basic dependence structure for a Hidden Markov Model</w:t>
      </w:r>
      <w:bookmarkStart w:id="6" w:name="hidden-markov-models"/>
      <w:bookmarkEnd w:id="6"/>
    </w:p>
    <w:p>
      <w:pPr>
        <w:pStyle w:val="Heading3"/>
        <w:rPr/>
      </w:pPr>
      <w:r>
        <w:rPr/>
        <w:t>1.2.7</w:t>
        <w:tab/>
        <w:t>Model Formulation and State Classification</w:t>
      </w:r>
    </w:p>
    <w:p>
      <w:pPr>
        <w:pStyle w:val="FirstParagraph"/>
        <w:rPr/>
      </w:pPr>
      <w:r>
        <w:rPr/>
        <w:t xml:space="preserve">In our models we have chosen VeDBA as our activity metric. To model the VeDBA we determined </w:t>
      </w:r>
      <w:r>
        <w:rPr>
          <w:i/>
          <w:iCs/>
        </w:rPr>
        <w:t>a priori</w:t>
      </w:r>
      <w:r>
        <w:rPr/>
        <w:t xml:space="preserve"> that the hidden </w:t>
      </w:r>
      <w:r>
        <w:rPr>
          <w:i/>
          <w:iCs/>
        </w:rPr>
        <w:t>state-process</w:t>
      </w:r>
      <w:r>
        <w:rPr/>
        <w:t xml:space="preserve"> could assume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It is important to note that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w:t>
      </w:r>
      <w:ins w:id="87" w:author="Patricia Tachinardi" w:date="2021-09-24T16:25:00Z">
        <w:r>
          <w:rPr/>
          <w:t>,</w:t>
        </w:r>
      </w:ins>
      <w:r>
        <w:rPr/>
        <w:t xml:space="preserve"> we assume that individuals are independent and behaviors are the same to all individuals and across the year. However, given that the season/month of the year seems to be an important feature influencing the VeDBA distribution (Fig. ??) we included season as a covariate in the </w:t>
      </w:r>
      <w:r>
        <w:rPr>
          <w:i/>
          <w:iCs/>
        </w:rPr>
        <w:t>state process</w:t>
      </w:r>
      <w:r>
        <w:rPr/>
        <w:t>. Hence</w:t>
      </w:r>
      <w:ins w:id="88" w:author="Patricia Tachinardi" w:date="2021-09-24T16:26:00Z">
        <w:r>
          <w:rPr/>
          <w:t>,</w:t>
        </w:r>
      </w:ins>
      <w:r>
        <w:rPr/>
        <w:t xml:space="preserve"> 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We used the gamma distribution, parametrized with mean and standard deviation, to model VeDBA. The gamma distribution is a flexible distribution, usually used in movement studies (</w:t>
      </w:r>
      <w:r>
        <w:rPr>
          <w:b/>
          <w:bCs/>
        </w:rPr>
        <w:t>REFS</w:t>
      </w:r>
      <w:r>
        <w:rPr/>
        <w:t xml:space="preserve">),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p>
    <w:p>
      <w:pPr>
        <w:pStyle w:val="Compact"/>
        <w:numPr>
          <w:ilvl w:val="0"/>
          <w:numId w:val="21"/>
        </w:numPr>
        <w:rPr/>
      </w:pPr>
      <w:r>
        <w:rPr/>
        <w:t xml:space="preserve">michelot 2 017 - Estimation and simulation of foraging trips in land-based marine predators. Ecology 98, 1932–1944. </w:t>
      </w:r>
      <w:hyperlink r:id="rId5">
        <w:r>
          <w:rPr>
            <w:rStyle w:val="InternetLink"/>
          </w:rPr>
          <w:t>doi.org/10.1002/ecy.1880</w:t>
        </w:r>
      </w:hyperlink>
    </w:p>
    <w:p>
      <w:pPr>
        <w:pStyle w:val="Heading3"/>
        <w:rPr/>
      </w:pPr>
      <w:r>
        <w:rPr/>
        <w:t>1.2.8</w:t>
        <w:tab/>
        <w:t>Diurnality Index</w:t>
      </w:r>
    </w:p>
    <w:p>
      <w:pPr>
        <w:pStyle w:val="FirstParagraph"/>
        <w:rPr/>
      </w:pPr>
      <w:r>
        <w:rPr/>
        <w:t xml:space="preserve">We defined </w:t>
      </w:r>
      <w:commentRangeStart w:id="5"/>
      <w:r>
        <w:rPr/>
        <w:t>diurnality</w:t>
      </w:r>
      <w:ins w:id="89" w:author="Patricia Tachinardi" w:date="2021-09-24T17:48:00Z">
        <w:r>
          <w:rPr/>
          <w:t xml:space="preserve"> index</w:t>
        </w:r>
      </w:ins>
      <w:ins w:id="90" w:author="Patricia Tachinardi" w:date="2021-09-24T17:49:00Z">
        <w:r>
          <w:rPr/>
          <w:t xml:space="preserve"> (DI)</w:t>
        </w:r>
      </w:ins>
      <w:r>
        <w:rPr/>
        <w:t xml:space="preserve"> </w:t>
      </w:r>
      <w:r>
        <w:rPr/>
      </w:r>
      <w:commentRangeEnd w:id="5"/>
      <w:r>
        <w:commentReference w:id="5"/>
      </w:r>
      <w:r>
        <w:rPr/>
        <w:t>as the percentage of daytime the animals spent in one of the states in relation to the total time spent in the same state during both daytime and night-time</w:t>
      </w:r>
      <w:ins w:id="91" w:author="Patricia Tachinardi" w:date="2021-09-24T17:49:00Z">
        <w:r>
          <w:rPr/>
          <w:t xml:space="preserve">, </w:t>
        </w:r>
      </w:ins>
      <w:del w:id="92" w:author="Patricia Tachinardi" w:date="2021-09-24T17:49:00Z">
        <w:r>
          <w:rPr/>
          <w:delText xml:space="preserve">. This is also </w:delText>
        </w:r>
      </w:del>
      <w:r>
        <w:rPr/>
        <w:t xml:space="preserve">corrected by the daylength of each season </w:t>
      </w:r>
      <w:del w:id="93" w:author="Patricia Tachinardi" w:date="2021-09-24T17:49:00Z">
        <w:r>
          <w:rPr/>
          <w:delText>following</w:delText>
        </w:r>
      </w:del>
      <w:ins w:id="94" w:author="Patricia Tachinardi" w:date="2021-09-24T17:49:00Z">
        <w:r>
          <w:rPr/>
          <w:t>(</w:t>
        </w:r>
      </w:ins>
      <w:del w:id="95" w:author="Patricia Tachinardi" w:date="2021-09-24T17:49:00Z">
        <w:r>
          <w:rPr/>
          <w:delText xml:space="preserve"> </w:delText>
        </w:r>
      </w:del>
      <w:hyperlink w:anchor="ref-activity2000">
        <w:r>
          <w:rPr>
            <w:rStyle w:val="InternetLink"/>
          </w:rPr>
          <w:t>Halle and Stenseth</w:t>
        </w:r>
      </w:hyperlink>
      <w:r>
        <w:rPr/>
        <w:t xml:space="preserve"> (</w:t>
      </w:r>
      <w:hyperlink w:anchor="ref-activity2000">
        <w:r>
          <w:rPr>
            <w:rStyle w:val="InternetLink"/>
          </w:rPr>
          <w:t>2000</w:t>
        </w:r>
      </w:hyperlink>
      <w:r>
        <w:rPr/>
        <w:t>)</w:t>
      </w:r>
      <w:ins w:id="96" w:author="Patricia Tachinardi" w:date="2021-09-24T17:49:00Z">
        <w:r>
          <w:rPr/>
          <w:t>,</w:t>
        </w:r>
      </w:ins>
      <w:del w:id="97" w:author="Patricia Tachinardi" w:date="2021-09-24T17:49:00Z">
        <w:r>
          <w:rPr/>
          <w:delText xml:space="preserve"> and</w:delText>
        </w:r>
      </w:del>
      <w:r>
        <w:rPr/>
        <w:t xml:space="preserve"> </w:t>
      </w:r>
      <w:hyperlink w:anchor="ref-jannetti2019">
        <w:r>
          <w:rPr>
            <w:rStyle w:val="InternetLink"/>
          </w:rPr>
          <w:t>Jannetti et al.</w:t>
        </w:r>
      </w:hyperlink>
      <w:r>
        <w:rPr/>
        <w:t xml:space="preserve"> (</w:t>
      </w:r>
      <w:hyperlink w:anchor="ref-jannetti2019">
        <w:r>
          <w:rPr>
            <w:rStyle w:val="InternetLink"/>
          </w:rPr>
          <w:t>2019</w:t>
        </w:r>
      </w:hyperlink>
      <w:r>
        <w:rPr/>
        <w:t>)</w:t>
      </w:r>
      <w:ins w:id="98" w:author="Patricia Tachinardi" w:date="2021-09-24T17:49:00Z">
        <w:r>
          <w:rPr/>
          <w:t>)</w:t>
        </w:r>
      </w:ins>
      <w:r>
        <w:rPr/>
        <w:t xml:space="preserve">. The formula for the calculation of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m:t>
            </m:r>
          </m:sub>
        </m:sSub>
        <m:r>
          <w:rPr>
            <w:rFonts w:ascii="Cambria Math" w:hAnsi="Cambria Math"/>
          </w:rPr>
          <m:t xml:space="preserve">ay</m:t>
        </m:r>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m:t>
            </m:r>
          </m:sub>
        </m:sSub>
        <m:r>
          <w:rPr>
            <w:rFonts w:ascii="Cambria Math" w:hAnsi="Cambria Math"/>
          </w:rPr>
          <m:t xml:space="preserve">ig</m:t>
        </m:r>
        <m:r>
          <w:rPr>
            <w:rFonts w:ascii="Cambria Math" w:hAnsi="Cambria Math"/>
          </w:rPr>
          <m:t xml:space="preserve">h</m:t>
        </m:r>
        <m:r>
          <w:rPr>
            <w:rFonts w:ascii="Cambria Math" w:hAnsi="Cambria Math"/>
          </w:rPr>
          <m:t xml:space="preserve">t</m:t>
        </m:r>
      </m:oMath>
      <w:r>
        <w:rPr/>
        <w:t xml:space="preserve"> are the time spent in the state during the day and night respectively. </w:t>
      </w:r>
      <w:r>
        <w:rPr/>
      </w:r>
      <m:oMath xmlns:m="http://schemas.openxmlformats.org/officeDocument/2006/math">
        <m:sSub>
          <m:e>
            <m:r>
              <w:rPr>
                <w:rFonts w:ascii="Cambria Math" w:hAnsi="Cambria Math"/>
              </w:rPr>
              <m:t xml:space="preserve">D</m:t>
            </m:r>
          </m:e>
          <m:sub>
            <m:r>
              <w:rPr>
                <w:rFonts w:ascii="Cambria Math" w:hAnsi="Cambria Math"/>
              </w:rPr>
              <m:t xml:space="preserve">L</m:t>
            </m:r>
          </m:sub>
        </m:sSub>
      </m:oMath>
      <w:r>
        <w:rPr/>
        <w:t xml:space="preserve"> and </w:t>
      </w:r>
      <w:r>
        <w:rPr/>
      </w:r>
      <m:oMath xmlns:m="http://schemas.openxmlformats.org/officeDocument/2006/math">
        <m:sSub>
          <m:e>
            <m:r>
              <w:rPr>
                <w:rFonts w:ascii="Cambria Math" w:hAnsi="Cambria Math"/>
              </w:rPr>
              <m:t xml:space="preserve">N</m:t>
            </m:r>
          </m:e>
          <m:sub>
            <m:r>
              <w:rPr>
                <w:rFonts w:ascii="Cambria Math" w:hAnsi="Cambria Math"/>
              </w:rPr>
              <m:t xml:space="preserve">L</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Diurnality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D</m:t>
                      </m:r>
                    </m:e>
                    <m:sub>
                      <m:r>
                        <w:rPr>
                          <w:rFonts w:ascii="Cambria Math" w:hAnsi="Cambria Math"/>
                        </w:rPr>
                        <m:t xml:space="preserve">L</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day</m:t>
                      </m:r>
                    </m:sub>
                  </m:sSub>
                </m:num>
                <m:den>
                  <m:sSub>
                    <m:e>
                      <m:r>
                        <w:rPr>
                          <w:rFonts w:ascii="Cambria Math" w:hAnsi="Cambria Math"/>
                        </w:rPr>
                        <m:t xml:space="preserve">D</m:t>
                      </m:r>
                    </m:e>
                    <m:sub>
                      <m:r>
                        <w:rPr>
                          <w:rFonts w:ascii="Cambria Math" w:hAnsi="Cambria Math"/>
                        </w:rPr>
                        <m:t xml:space="preserve">L</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nig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N</m:t>
                      </m:r>
                    </m:e>
                    <m:sub>
                      <m:r>
                        <w:rPr>
                          <w:rFonts w:ascii="Cambria Math" w:hAnsi="Cambria Math"/>
                        </w:rPr>
                        <m:t xml:space="preserve">L</m:t>
                      </m:r>
                    </m:sub>
                  </m:sSub>
                </m:den>
              </m:f>
            </m:den>
          </m:f>
        </m:oMath>
      </m:oMathPara>
      <w:bookmarkStart w:id="7" w:name="diurnality-index"/>
      <w:bookmarkEnd w:id="7"/>
    </w:p>
    <w:p>
      <w:pPr>
        <w:pStyle w:val="Heading3"/>
        <w:rPr/>
      </w:pPr>
      <w:r>
        <w:rPr/>
        <w:t>1.2.9</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w:t>
      </w:r>
      <w:ins w:id="99" w:author="Patricia Tachinardi" w:date="2021-09-24T16:32:00Z">
        <w:r>
          <w:rPr/>
          <w:t>s</w:t>
        </w:r>
      </w:ins>
      <w:r>
        <w:rPr/>
        <w:t xml:space="preserve"> the </w:t>
      </w:r>
      <w:del w:id="100" w:author="Patricia Tachinardi" w:date="2021-09-24T16:32:00Z">
        <w:r>
          <w:rPr/>
          <w:delText xml:space="preserve">strength </w:delText>
        </w:r>
      </w:del>
      <w:ins w:id="101" w:author="Patricia Tachinardi" w:date="2021-09-24T16:32:00Z">
        <w:r>
          <w:rPr/>
          <w:t xml:space="preserve">robustness </w:t>
        </w:r>
      </w:ins>
      <w:r>
        <w:rPr/>
        <w:t>and periodicity of activity rhythms. The autocorellation was calculated by comparing the data to itself lagged by a unit of time. The autocorrelation coefficient ranges from 0 to 1 and it is higher as the two time</w:t>
      </w:r>
      <w:ins w:id="102" w:author="Patricia Tachinardi" w:date="2021-09-24T16:33:00Z">
        <w:r>
          <w:rPr/>
          <w:t>-</w:t>
        </w:r>
      </w:ins>
      <w:del w:id="103" w:author="Patricia Tachinardi" w:date="2021-09-24T16:33:00Z">
        <w:r>
          <w:rPr/>
          <w:delText xml:space="preserve"> </w:delText>
        </w:r>
      </w:del>
      <w:r>
        <w:rPr/>
        <w:t>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del w:id="104" w:author="Patricia Tachinardi" w:date="2021-09-24T16:35:00Z"/>
        </w:rPr>
      </w:pPr>
      <w:r>
        <w:rPr/>
        <w:t>We calculated the RI for the for the medium and high state-labelled data. For comparison we also calculated the RI for the unlabelled VeDBA data.</w:t>
      </w:r>
    </w:p>
    <w:p>
      <w:pPr>
        <w:pStyle w:val="TextBody"/>
        <w:rPr/>
      </w:pPr>
      <w:ins w:id="105" w:author="Patricia Tachinardi" w:date="2021-09-24T16:35:00Z">
        <w:r>
          <w:rPr/>
          <w:t xml:space="preserve"> </w:t>
        </w:r>
      </w:ins>
      <w:r>
        <w:rPr/>
        <w:t xml:space="preserve">Before estimating the RI, we applied a 3-hour low-pass Butterworth filter to remove periodicity lower than 3 </w:t>
      </w:r>
      <w:del w:id="106" w:author="Patricia Tachinardi" w:date="2021-09-24T16:35:00Z">
        <w:r>
          <w:rPr/>
          <w:delText>hour</w:delText>
        </w:r>
      </w:del>
      <w:ins w:id="107" w:author="Patricia Tachinardi" w:date="2021-09-24T16:35:00Z">
        <w:r>
          <w:rPr/>
          <w:t>hours</w:t>
        </w:r>
      </w:ins>
      <w:r>
        <w:rPr/>
        <w:t xml:space="preserve"> in the data. Autocorrelation plots were first visually </w:t>
      </w:r>
      <w:del w:id="108" w:author="Patricia Tachinardi" w:date="2021-09-24T16:35:00Z">
        <w:r>
          <w:rPr/>
          <w:delText>analysed</w:delText>
        </w:r>
      </w:del>
      <w:ins w:id="109" w:author="Patricia Tachinardi" w:date="2021-09-24T16:35:00Z">
        <w:r>
          <w:rPr/>
          <w:t>analyzed</w:t>
        </w:r>
      </w:ins>
      <w:r>
        <w:rPr/>
        <w:t>. Plots that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p>
    <w:p>
      <w:pPr>
        <w:pStyle w:val="Heading3"/>
        <w:rPr/>
      </w:pPr>
      <w:r>
        <w:rPr/>
        <w:t>1.2.10</w:t>
        <w:tab/>
      </w:r>
      <w:commentRangeStart w:id="6"/>
      <w:r>
        <w:rPr/>
        <w:t>Statistical Analysis</w:t>
      </w:r>
      <w:commentRangeEnd w:id="6"/>
      <w:r>
        <w:commentReference w:id="6"/>
      </w:r>
      <w:r>
        <w:rPr/>
      </w:r>
    </w:p>
    <w:p>
      <w:pPr>
        <w:pStyle w:val="FirstParagraph"/>
        <w:rPr/>
      </w:pPr>
      <w:del w:id="110" w:author="Patricia Tachinardi" w:date="2021-09-24T16:38:00Z">
        <w:r>
          <w:rPr/>
          <w:delText>All analysis were done in R using the base packages (</w:delText>
        </w:r>
      </w:del>
      <w:hyperlink w:anchor="ref-rcoreteam2020">
        <w:del w:id="111" w:author="Patricia Tachinardi" w:date="2021-09-24T16:38:00Z">
          <w:r>
            <w:rPr>
              <w:rStyle w:val="InternetLink"/>
            </w:rPr>
            <w:delText>R Core Team 2020</w:delText>
          </w:r>
        </w:del>
      </w:hyperlink>
      <w:del w:id="112" w:author="Patricia Tachinardi" w:date="2021-09-24T16:38:00Z">
        <w:r>
          <w:rPr/>
          <w:delText xml:space="preserve">). </w:delText>
        </w:r>
      </w:del>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w:t>
      </w:r>
      <w:ins w:id="113" w:author="Patricia Tachinardi" w:date="2021-09-24T16:39:00Z">
        <w:r>
          <w:rPr/>
          <w:t xml:space="preserve">, </w:t>
        </w:r>
      </w:ins>
      <w:del w:id="114" w:author="Patricia Tachinardi" w:date="2021-09-24T16:39:00Z">
        <w:r>
          <w:rPr/>
          <w:delText>. G</w:delText>
        </w:r>
      </w:del>
      <w:ins w:id="115" w:author="Patricia Tachinardi" w:date="2021-09-24T16:39:00Z">
        <w:r>
          <w:rPr/>
          <w:t>g</w:t>
        </w:r>
      </w:ins>
      <w:r>
        <w:rPr/>
        <w:t xml:space="preserve">iven that </w:t>
      </w:r>
      <w:del w:id="116" w:author="Patricia Tachinardi" w:date="2021-09-24T16:42:00Z">
        <w:r>
          <w:rPr/>
          <w:delText xml:space="preserve">some animals were classified as arrhythmic the </w:delText>
        </w:r>
      </w:del>
      <w:r>
        <w:rPr/>
        <w:t xml:space="preserve">sample </w:t>
      </w:r>
      <w:ins w:id="117" w:author="Patricia Tachinardi" w:date="2021-09-24T16:42:00Z">
        <w:r>
          <w:rPr/>
          <w:t xml:space="preserve">size of rhythmic animals </w:t>
        </w:r>
      </w:ins>
      <w:del w:id="118" w:author="Patricia Tachinardi" w:date="2021-09-24T16:42:00Z">
        <w:r>
          <w:rPr/>
          <w:delText xml:space="preserve">number </w:delText>
        </w:r>
      </w:del>
      <w:r>
        <w:rPr/>
        <w:t>for each season was too low to perform any meaningful statistical analysis.</w:t>
      </w:r>
    </w:p>
    <w:p>
      <w:pPr>
        <w:pStyle w:val="TextBody"/>
        <w:rPr/>
      </w:pPr>
      <w:ins w:id="120" w:author="Patricia Tachinardi" w:date="2021-09-24T16:38:00Z">
        <w:bookmarkStart w:id="8" w:name="move833939191"/>
        <w:r>
          <w:rPr/>
          <w:t>All analysis were done in R using the base packages (</w:t>
        </w:r>
      </w:ins>
      <w:hyperlink w:anchor="ref-rcoreteam2020">
        <w:ins w:id="121" w:author="Patricia Tachinardi" w:date="2021-09-24T16:38:00Z">
          <w:r>
            <w:rPr>
              <w:rStyle w:val="InternetLink"/>
            </w:rPr>
            <w:t>R Core Team 2020</w:t>
          </w:r>
        </w:ins>
      </w:hyperlink>
      <w:ins w:id="122" w:author="Patricia Tachinardi" w:date="2021-09-24T16:38:00Z">
        <w:r>
          <w:rPr/>
          <w:t>).</w:t>
        </w:r>
      </w:ins>
      <w:bookmarkEnd w:id="8"/>
    </w:p>
    <w:p>
      <w:pPr>
        <w:pStyle w:val="Normal"/>
        <w:rPr/>
      </w:pPr>
      <w:r>
        <w:rPr/>
      </w:r>
      <w:bookmarkStart w:id="9" w:name="methods"/>
      <w:bookmarkStart w:id="10" w:name="statistical-analysis"/>
      <w:bookmarkStart w:id="11" w:name="methods"/>
      <w:bookmarkStart w:id="12" w:name="statistical-analysis"/>
      <w:bookmarkEnd w:id="11"/>
      <w:bookmarkEnd w:id="12"/>
      <w:r>
        <w:br w:type="page"/>
      </w:r>
    </w:p>
    <w:p>
      <w:pPr>
        <w:pStyle w:val="Heading2"/>
        <w:numPr>
          <w:ilvl w:val="0"/>
          <w:numId w:val="2"/>
        </w:numPr>
        <w:rPr/>
      </w:pPr>
      <w:commentRangeStart w:id="7"/>
      <w:r>
        <w:rPr/>
        <w:t>1.3</w:t>
        <w:tab/>
        <w:t>Results</w:t>
      </w:r>
      <w:commentRangeEnd w:id="7"/>
      <w:r>
        <w:commentReference w:id="7"/>
      </w:r>
      <w:r>
        <w:rPr/>
      </w:r>
    </w:p>
    <w:p>
      <w:pPr>
        <w:pStyle w:val="Compact"/>
        <w:numPr>
          <w:ilvl w:val="0"/>
          <w:numId w:val="22"/>
        </w:numPr>
        <w:rPr/>
      </w:pPr>
      <w:r>
        <w:rPr>
          <w:lang w:val="pt-BR"/>
        </w:rPr>
        <w:t xml:space="preserve">Ao adicionar numero de animais tbm comentar da dificuldade em recapturar e em alguns casos capturar machos! </w:t>
      </w:r>
      <w:r>
        <w:rPr/>
        <w:t>Legal para futuras referencias. (Talvez nos resultados?)</w:t>
      </w:r>
    </w:p>
    <w:p>
      <w:pPr>
        <w:pStyle w:val="FirstParagraph"/>
        <w:rPr/>
      </w:pPr>
      <w:del w:id="123" w:author="Patricia Tachinardi" w:date="2021-09-24T17:17:00Z">
        <w:r>
          <w:rPr/>
          <w:delText>During 2019-2020, w</w:delText>
        </w:r>
      </w:del>
      <w:ins w:id="124" w:author="Patricia Tachinardi" w:date="2021-09-24T17:17:00Z">
        <w:r>
          <w:rPr/>
          <w:t>W</w:t>
        </w:r>
      </w:ins>
      <w:r>
        <w:rPr/>
        <w:t xml:space="preserve">e captured </w:t>
      </w:r>
      <w:ins w:id="125" w:author="Patricia Tachinardi" w:date="2021-09-24T16:48:00Z">
        <w:r>
          <w:rPr/>
          <w:t xml:space="preserve">and deployed collars to </w:t>
        </w:r>
      </w:ins>
      <w:del w:id="126" w:author="Patricia Tachinardi" w:date="2021-09-24T16:47:00Z">
        <w:r>
          <w:rPr/>
          <w:delText xml:space="preserve">30 tuco-tucos, </w:delText>
        </w:r>
      </w:del>
      <w:r>
        <w:rPr/>
        <w:t xml:space="preserve">20 females and 10 males. </w:t>
      </w:r>
      <w:del w:id="127" w:author="Patricia Tachinardi" w:date="2021-09-24T16:48:00Z">
        <w:r>
          <w:rPr/>
          <w:delText xml:space="preserve">Each tuco-tuco received a biologging collar, mostly containing an accelerometer and a lightlogger. </w:delText>
        </w:r>
      </w:del>
      <w:r>
        <w:rPr/>
        <w:t>We were able to recapture 24 tuco-tucos and recover 21 collars (Table ??). One collar was foun</w:t>
      </w:r>
      <w:ins w:id="128" w:author="Patricia Tachinardi" w:date="2021-09-24T16:47:00Z">
        <w:r>
          <w:rPr/>
          <w:t>d</w:t>
        </w:r>
      </w:ins>
      <w:del w:id="129" w:author="Patricia Tachinardi" w:date="2021-09-24T16:47:00Z">
        <w:r>
          <w:rPr/>
          <w:delText>g</w:delText>
        </w:r>
      </w:del>
      <w:r>
        <w:rPr/>
        <w:t xml:space="preserve"> malfunctioning because one animal got predated. The other two lost collars fell or were taken out of the </w:t>
      </w:r>
      <w:ins w:id="130" w:author="Patricia Tachinardi" w:date="2021-09-24T17:00:00Z">
        <w:r>
          <w:rPr/>
          <w:t>tuco-</w:t>
        </w:r>
      </w:ins>
      <w:r>
        <w:rPr/>
        <w:t>tuco’s neck between the time of capture and recapture. All 21 animals that were recapture</w:t>
      </w:r>
      <w:ins w:id="131" w:author="Patricia Tachinardi" w:date="2021-09-24T16:47:00Z">
        <w:r>
          <w:rPr/>
          <w:t>d</w:t>
        </w:r>
      </w:ins>
      <w:r>
        <w:rPr/>
        <w:t xml:space="preserve"> received a collar containing an accelerometer. However, only 13 also received a lightlogger (Table ??). In total, we have 13 complete datasets, with acceleration and light exposure data, and 8 datasets with acceleration only.</w:t>
      </w:r>
    </w:p>
    <w:p>
      <w:pPr>
        <w:pStyle w:val="Heading3"/>
        <w:rPr/>
      </w:pPr>
      <w:r>
        <w:rPr/>
        <w:t>1.3.1</w:t>
        <w:tab/>
        <w:t>Daily Activity Levels</w:t>
      </w:r>
    </w:p>
    <w:p>
      <w:pPr>
        <w:pStyle w:val="FirstParagraph"/>
        <w:rPr/>
      </w:pPr>
      <w:r>
        <w:rPr/>
        <w:t xml:space="preserve">Tuco-tuco’s daily activity levels (24-hour average), measured by VeDBA, are significantly different across the year (ANOVA; F = 7.182, p &lt; 0.01; Fig. 1.4). Post hoc comparisons using Tukey-Kramer’s Test shows significant group differences between July-October and July-February (p &lt; 0.05). In both pairwise comparisons daily VeDBA levels in July are lower, showing a difference in means of 0.029 g </w:t>
      </w:r>
      <w:ins w:id="132" w:author="Unknown Author" w:date="2021-09-28T16:08:40Z">
        <w:r>
          <w:rPr/>
          <w:t>in</w:t>
        </w:r>
      </w:ins>
      <w:r>
        <w:rPr/>
        <w:t>and 0.019 g in comparison to October and February, respectively. In sum, daily VeDBA activity levels are lower in July in comparison to October and February (Fig 1.4).</w:t>
      </w:r>
    </w:p>
    <w:p>
      <w:pPr>
        <w:pStyle w:val="TextBody"/>
        <w:rPr/>
      </w:pPr>
      <w:r>
        <w:rPr/>
        <w:t xml:space="preserve">The daytime VeDBA (Light Phase Average) is also significantly different </w:t>
      </w:r>
      <w:del w:id="133" w:author="Patricia Tachinardi" w:date="2021-09-24T17:12:00Z">
        <w:r>
          <w:rPr/>
          <w:delText xml:space="preserve">between </w:delText>
        </w:r>
      </w:del>
      <w:ins w:id="134" w:author="Patricia Tachinardi" w:date="2021-09-24T18:03:00Z">
        <w:r>
          <w:rPr/>
          <w:t>between</w:t>
        </w:r>
      </w:ins>
      <w:ins w:id="135" w:author="Patricia Tachinardi" w:date="2021-09-24T17:12:00Z">
        <w:r>
          <w:rPr/>
          <w:t xml:space="preserve"> </w:t>
        </w:r>
      </w:ins>
      <w:r>
        <w:rPr/>
        <w:t xml:space="preserve">Months (ANOVA; F = 7.282, p &lt; 0.001). Post hoc comparisons using Tukey-Kramer’s Test shows a difference in mean of 0.035 between October-July (p &lt; 0.05). </w:t>
      </w:r>
      <w:commentRangeStart w:id="8"/>
      <w:r>
        <w:rPr/>
        <w:t>However, daytime activity levels are only significantly different between July and October. (</w:t>
      </w:r>
      <w:r>
        <w:rPr>
          <w:i/>
          <w:iCs/>
        </w:rPr>
        <w:t>REF ———— Tirar?</w:t>
      </w:r>
      <w:r>
        <w:rPr/>
        <w:t>)</w:t>
      </w:r>
      <w:commentRangeEnd w:id="8"/>
      <w:r>
        <w:commentReference w:id="8"/>
      </w:r>
      <w:r>
        <w:rPr/>
      </w:r>
    </w:p>
    <w:p>
      <w:pPr>
        <w:pStyle w:val="CaptionedFigure"/>
        <w:rPr/>
      </w:pPr>
      <w:r>
        <w:rPr/>
        <w:drawing>
          <wp:inline distT="0" distB="0" distL="0" distR="0">
            <wp:extent cx="5943600" cy="2377440"/>
            <wp:effectExtent l="0" t="0" r="0" b="0"/>
            <wp:docPr id="4" name="Image3" descr="Figure 1.4: Tuco-tuco’s Daily VeDBA levels. (A) VeDBA was binned by hour (0-23). Background lines show data for individual animals. Thick lines show mean hourly VeDBA. (B) Points show daily (24h) VeDBA mean for each animal. In July Tuco-tuco’s exhibited lower Daily VeDBA than October and February. Dashed lines in Panel A shows time of civil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VeDBA levels. (A) VeDBA was binned by hour (0-23). Background lines show data for individual animals. Thick lines show mean hourly VeDBA. (B) Points show daily (24h) VeDBA mean for each animal. In July Tuco-tuco’s exhibited lower Daily VeDBA than October and February. Dashed lines in Panel A shows time of civil dawn and dusk."/>
                    <pic:cNvPicPr>
                      <a:picLocks noChangeAspect="1" noChangeArrowheads="1"/>
                    </pic:cNvPicPr>
                  </pic:nvPicPr>
                  <pic:blipFill>
                    <a:blip r:embed="rId6"/>
                    <a:stretch>
                      <a:fillRect/>
                    </a:stretch>
                  </pic:blipFill>
                  <pic:spPr bwMode="auto">
                    <a:xfrm>
                      <a:off x="0" y="0"/>
                      <a:ext cx="5943600" cy="2377440"/>
                    </a:xfrm>
                    <a:prstGeom prst="rect">
                      <a:avLst/>
                    </a:prstGeom>
                  </pic:spPr>
                </pic:pic>
              </a:graphicData>
            </a:graphic>
          </wp:inline>
        </w:drawing>
      </w:r>
    </w:p>
    <w:p>
      <w:pPr>
        <w:pStyle w:val="ImageCaption"/>
        <w:rPr/>
      </w:pPr>
      <w:r>
        <w:rPr/>
        <w:t>Figure 1.4: Tuco-tuco’s Daily VeDBA levels. (A) VeDBA was binned by hour (0-23). Background lines show data for individual animals. Thick lines show mean hourly VeDBA. (</w:t>
      </w:r>
      <w:commentRangeStart w:id="9"/>
      <w:r>
        <w:rPr/>
        <w:t xml:space="preserve">B) </w:t>
      </w:r>
      <w:r>
        <w:rPr/>
      </w:r>
      <w:commentRangeEnd w:id="9"/>
      <w:r>
        <w:commentReference w:id="9"/>
      </w:r>
      <w:r>
        <w:rPr/>
        <w:t>Points show daily (24h) VeDBA mean for each animal. In July Tuco-tuco’s exhibited lower Daily VeDBA than October and February. Dashed lines in Panel A shows time of civil dawn and dusk</w:t>
      </w:r>
      <w:bookmarkStart w:id="13" w:name="daily-activity-levels"/>
      <w:bookmarkEnd w:id="13"/>
      <w:r>
        <w:rPr/>
        <w:t>.</w:t>
      </w:r>
    </w:p>
    <w:p>
      <w:pPr>
        <w:pStyle w:val="Heading3"/>
        <w:rPr/>
      </w:pPr>
      <w:r>
        <w:rPr/>
        <w:t>1.3.2</w:t>
        <w:tab/>
        <w:t>Activity State Classification</w:t>
      </w:r>
    </w:p>
    <w:p>
      <w:pPr>
        <w:pStyle w:val="FirstParagraph"/>
        <w:rPr/>
      </w:pPr>
      <w:del w:id="136" w:author="Patricia Tachinardi" w:date="2021-09-24T17:19:00Z">
        <w:r>
          <w:rPr/>
          <w:delText xml:space="preserve">We modeled and classified VeDBA into three distinct behavioral states using Hidden Markov Models (HMMs). </w:delText>
        </w:r>
      </w:del>
      <w:r>
        <w:rPr/>
        <w:t xml:space="preserve">We fitted two different </w:t>
      </w:r>
      <w:del w:id="137" w:author="Patricia Tachinardi" w:date="2021-09-24T17:18:00Z">
        <w:r>
          <w:rPr/>
          <w:delText>models</w:delText>
        </w:r>
      </w:del>
      <w:ins w:id="138" w:author="Patricia Tachinardi" w:date="2021-09-24T17:18:00Z">
        <w:r>
          <w:rPr/>
          <w:t>HMM</w:t>
        </w:r>
      </w:ins>
      <w:ins w:id="139" w:author="Patricia Tachinardi" w:date="2021-09-24T17:19:00Z">
        <w:r>
          <w:rPr/>
          <w:t>s</w:t>
        </w:r>
      </w:ins>
      <w:ins w:id="140" w:author="Patricia Tachinardi" w:date="2021-09-24T17:18:00Z">
        <w:r>
          <w:rPr/>
          <w:t xml:space="preserve"> to VeDBA data</w:t>
        </w:r>
      </w:ins>
      <w:r>
        <w:rPr/>
        <w:t xml:space="preserve">,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1.5. We interpreted and labelled these states as ‘Rest,’ ‘Medium intensity activity,’ and ‘High intensity activity’ corresponding to low, </w:t>
      </w:r>
      <w:del w:id="141" w:author="Patricia Tachinardi" w:date="2021-09-24T17:13:00Z">
        <w:r>
          <w:rPr/>
          <w:delText>intermediate</w:delText>
        </w:r>
      </w:del>
      <w:ins w:id="142" w:author="Patricia Tachinardi" w:date="2021-09-24T17:13:00Z">
        <w:r>
          <w:rPr/>
          <w:t>intermediate,</w:t>
        </w:r>
      </w:ins>
      <w:r>
        <w:rPr/>
        <w:t xml:space="preserve"> and high VeDBA values respectively. The marginal distribution (Fig. 1.5; dashed line) has a good correspondence to the empirical VeDBA distribution. A visual analysis of the Pseudo-residuals (Fig. ??) show</w:t>
      </w:r>
      <w:ins w:id="143" w:author="Patricia Tachinardi" w:date="2021-09-24T17:14:00Z">
        <w:r>
          <w:rPr/>
          <w:t>s</w:t>
        </w:r>
      </w:ins>
      <w:r>
        <w:rPr/>
        <w:t xml:space="preserve"> that the residuals </w:t>
      </w:r>
      <w:del w:id="144" w:author="Patricia Tachinardi" w:date="2021-09-24T17:14:00Z">
        <w:r>
          <w:rPr/>
          <w:delText>deviates</w:delText>
        </w:r>
      </w:del>
      <w:ins w:id="145" w:author="Patricia Tachinardi" w:date="2021-09-24T17:14:00Z">
        <w:r>
          <w:rPr/>
          <w:t>deviate</w:t>
        </w:r>
      </w:ins>
      <w:r>
        <w:rPr/>
        <w:t xml:space="preserve"> from the expected normal distribution, especially in the lower end values, and that there is still significant residual autocorrelation. Nevertheless, the overall fitting seems to be reasonable. The estimated state-dependent parameters are shown in the Appendix (Table ??).</w:t>
      </w:r>
    </w:p>
    <w:p>
      <w:pPr>
        <w:pStyle w:val="CaptionedFigure"/>
        <w:rPr/>
      </w:pPr>
      <w:r>
        <w:rPr/>
        <w:drawing>
          <wp:inline distT="0" distB="0" distL="0" distR="0">
            <wp:extent cx="5943600" cy="3562985"/>
            <wp:effectExtent l="0" t="0" r="0" b="0"/>
            <wp:doc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7"/>
                    <a:stretch>
                      <a:fillRect/>
                    </a:stretch>
                  </pic:blipFill>
                  <pic:spPr bwMode="auto">
                    <a:xfrm>
                      <a:off x="0" y="0"/>
                      <a:ext cx="5943600" cy="3562985"/>
                    </a:xfrm>
                    <a:prstGeom prst="rect">
                      <a:avLst/>
                    </a:prstGeom>
                  </pic:spPr>
                </pic:pic>
              </a:graphicData>
            </a:graphic>
          </wp:inline>
        </w:drawing>
      </w:r>
    </w:p>
    <w:p>
      <w:pPr>
        <w:pStyle w:val="ImageCaption"/>
        <w:rPr/>
      </w:pPr>
      <w:commentRangeStart w:id="10"/>
      <w:r>
        <w:rPr/>
        <w:t xml:space="preserve">Figure 1.5: </w:t>
      </w:r>
      <w:r>
        <w:rPr/>
      </w:r>
      <w:commentRangeEnd w:id="10"/>
      <w:r>
        <w:commentReference w:id="10"/>
      </w:r>
      <w:r>
        <w:rPr/>
        <w:t>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del w:id="151" w:author="Patricia Tachinardi" w:date="2021-09-24T17:21:00Z"/>
        </w:rPr>
      </w:pPr>
      <w:del w:id="146" w:author="Patricia Tachinardi" w:date="2021-09-24T17:20:00Z">
        <w:r>
          <w:rPr/>
          <w:delText>We labelled VeDBA data using the Viterbi algorithm (</w:delText>
        </w:r>
      </w:del>
      <w:hyperlink w:anchor="ref-zucchini2016">
        <w:del w:id="147" w:author="Patricia Tachinardi" w:date="2021-09-24T17:20:00Z">
          <w:r>
            <w:rPr>
              <w:rStyle w:val="InternetLink"/>
            </w:rPr>
            <w:delText>Zucchini, Iain MacDonald, and Roland Langrock 2016</w:delText>
          </w:r>
        </w:del>
      </w:hyperlink>
      <w:del w:id="148" w:author="Patricia Tachinardi" w:date="2021-09-24T17:20:00Z">
        <w:r>
          <w:rPr/>
          <w:delText xml:space="preserve">). </w:delText>
        </w:r>
      </w:del>
      <w:r>
        <w:rPr/>
        <w:t>With the state-labeled data we were able to dissociate and visualize the daily patterns of each different state. Actograms and time series plot</w:t>
      </w:r>
      <w:ins w:id="149" w:author="Patricia Tachinardi" w:date="2021-09-24T17:20:00Z">
        <w:r>
          <w:rPr/>
          <w:t>s</w:t>
        </w:r>
      </w:ins>
      <w:r>
        <w:rPr/>
        <w:t xml:space="preserve"> show</w:t>
      </w:r>
      <w:del w:id="150" w:author="Patricia Tachinardi" w:date="2021-09-24T17:20:00Z">
        <w:r>
          <w:rPr/>
          <w:delText>s</w:delText>
        </w:r>
      </w:del>
      <w:r>
        <w:rPr/>
        <w:t xml:space="preserve"> how the different states are related to the calculated VeDBA (Fig. 1.6). Visual analysis of diel rhythms in VeDBA and in the state-labelled data indicates the daily rhythm is more robust in the High Activity state in comparison to Medium Activity.</w:t>
      </w:r>
    </w:p>
    <w:p>
      <w:pPr>
        <w:pStyle w:val="TextBody"/>
        <w:rPr/>
      </w:pPr>
      <w:ins w:id="152" w:author="Patricia Tachinardi" w:date="2021-09-24T17:21:00Z">
        <w:r>
          <w:rPr/>
          <w:t xml:space="preserve"> </w:t>
        </w:r>
      </w:ins>
      <w:r>
        <w:rPr/>
        <w:t xml:space="preserve">However, despite being more concentrated during the daylight hours, High Activity episodes also occur sporadically during the night. Medium Activity, in turn, seems to be more </w:t>
      </w:r>
      <w:del w:id="153" w:author="Patricia Tachinardi" w:date="2021-09-24T17:22:00Z">
        <w:r>
          <w:rPr/>
          <w:delText xml:space="preserve">disperse </w:delText>
        </w:r>
      </w:del>
      <w:ins w:id="154" w:author="Patricia Tachinardi" w:date="2021-09-24T17:22:00Z">
        <w:r>
          <w:rPr/>
          <w:t xml:space="preserve">spread </w:t>
        </w:r>
      </w:ins>
      <w:r>
        <w:rPr/>
        <w:t xml:space="preserve">throughout the day with no clear </w:t>
      </w:r>
      <w:del w:id="155" w:author="Patricia Tachinardi" w:date="2021-09-24T17:22:00Z">
        <w:r>
          <w:rPr/>
          <w:delText xml:space="preserve">daily </w:delText>
        </w:r>
      </w:del>
      <w:ins w:id="156" w:author="Patricia Tachinardi" w:date="2021-09-24T17:22:00Z">
        <w:r>
          <w:rPr/>
          <w:t xml:space="preserve">24-hour </w:t>
        </w:r>
      </w:ins>
      <w:r>
        <w:rPr/>
        <w:t>rhythm. Individual Actograms for VeDBA and state-labelled data are presented in the Appendix (Figure ??).</w:t>
      </w:r>
    </w:p>
    <w:p>
      <w:pPr>
        <w:pStyle w:val="CaptionedFigure"/>
        <w:rPr/>
      </w:pPr>
      <w:r>
        <w:rPr/>
        <w:drawing>
          <wp:inline distT="0" distB="0" distL="0" distR="0">
            <wp:extent cx="5943600" cy="2969895"/>
            <wp:effectExtent l="0" t="0" r="0" b="0"/>
            <wp:docPr id="6" name="Image5" descr="Figure 1.6: Actograms and Time Series Plot of VeDBA and state-labelled data of a representative animal (ID:OCT09). The actograms shows daily patterns of VeDBA (A) and of Medium and High State occurrences (B and C). Medium Activity State shows no clear pattern of a daily rhythm. High Activity is disperse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Actograms and Time Series Plot of VeDBA and state-labelled data of a representative animal (ID:OCT09). The actograms shows daily patterns of VeDBA (A) and of Medium and High State occurrences (B and C). Medium Activity State shows no clear pattern of a daily rhythm. High Activity is disperse throughout the day with a higher concentration during daylight hours. The time series (D) shows state-labelled VeDBA data. Dashed lines shows time of dawn and dusk."/>
                    <pic:cNvPicPr>
                      <a:picLocks noChangeAspect="1" noChangeArrowheads="1"/>
                    </pic:cNvPicPr>
                  </pic:nvPicPr>
                  <pic:blipFill>
                    <a:blip r:embed="rId8"/>
                    <a:stretch>
                      <a:fillRect/>
                    </a:stretch>
                  </pic:blipFill>
                  <pic:spPr bwMode="auto">
                    <a:xfrm>
                      <a:off x="0" y="0"/>
                      <a:ext cx="5943600" cy="2969895"/>
                    </a:xfrm>
                    <a:prstGeom prst="rect">
                      <a:avLst/>
                    </a:prstGeom>
                  </pic:spPr>
                </pic:pic>
              </a:graphicData>
            </a:graphic>
          </wp:inline>
        </w:drawing>
      </w:r>
    </w:p>
    <w:p>
      <w:pPr>
        <w:pStyle w:val="ImageCaption"/>
        <w:rPr/>
      </w:pPr>
      <w:r>
        <w:rPr/>
        <w:t>Figure 1.6: Actograms and Time Series Plot of VeDBA and state-labelled data of a representative animal (ID:OCT09). The actograms show</w:t>
      </w:r>
      <w:del w:id="157" w:author="Patricia Tachinardi" w:date="2021-09-24T17:21:00Z">
        <w:r>
          <w:rPr/>
          <w:delText>s</w:delText>
        </w:r>
      </w:del>
      <w:r>
        <w:rPr/>
        <w:t xml:space="preserve"> daily patterns of VeDBA (A) and of Medium and High State occurrences (B and C). Medium Activity State shows no clear pattern of a daily rhythm. High Activity is </w:t>
      </w:r>
      <w:del w:id="158" w:author="Patricia Tachinardi" w:date="2021-09-24T17:21:00Z">
        <w:r>
          <w:rPr/>
          <w:delText xml:space="preserve">disperse </w:delText>
        </w:r>
      </w:del>
      <w:ins w:id="159" w:author="Patricia Tachinardi" w:date="2021-09-24T17:21:00Z">
        <w:r>
          <w:rPr/>
          <w:t xml:space="preserve">spread </w:t>
        </w:r>
      </w:ins>
      <w:r>
        <w:rPr/>
        <w:t>throughout the day with a higher concentration during daylight hours. The time series (D) shows state-labelled VeDBA data. Dashed lines shows time of dawn and dusk.</w:t>
      </w:r>
      <w:bookmarkStart w:id="14" w:name="activity-state-classification"/>
      <w:bookmarkEnd w:id="14"/>
    </w:p>
    <w:p>
      <w:pPr>
        <w:pStyle w:val="Heading3"/>
        <w:rPr/>
      </w:pPr>
      <w:r>
        <w:rPr/>
        <w:t>1.3.3</w:t>
        <w:tab/>
        <w:t>Daily Activity Patterns</w:t>
      </w:r>
    </w:p>
    <w:p>
      <w:pPr>
        <w:pStyle w:val="FirstParagraph"/>
        <w:rPr/>
      </w:pPr>
      <w:r>
        <w:rPr/>
        <w:t xml:space="preserve">Daily activity rhythms for each behavioral state are shown in Figure 1.7.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w:t>
      </w:r>
      <w:del w:id="160" w:author="Patricia Tachinardi" w:date="2021-09-24T17:30:00Z">
        <w:r>
          <w:rPr/>
          <w:delText>seems t</w:delText>
        </w:r>
      </w:del>
      <w:ins w:id="161" w:author="Patricia Tachinardi" w:date="2021-09-24T17:30:00Z">
        <w:r>
          <w:rPr/>
          <w:t>is</w:t>
        </w:r>
      </w:ins>
      <w:del w:id="162" w:author="Patricia Tachinardi" w:date="2021-09-24T17:30:00Z">
        <w:r>
          <w:rPr/>
          <w:delText>o be</w:delText>
        </w:r>
      </w:del>
      <w:r>
        <w:rPr/>
        <w:t xml:space="preserve"> around 14:00. In turn, Light Exposure patterns changes along the year. In July, the peak of episodes of light exposure is more concentrated in the middle of the day. In other seasons the peak of Light Exposure episodes </w:t>
      </w:r>
      <w:del w:id="163" w:author="Patricia Tachinardi" w:date="2021-09-24T17:31:00Z">
        <w:r>
          <w:rPr/>
          <w:delText>appears to be</w:delText>
        </w:r>
      </w:del>
      <w:ins w:id="164" w:author="Patricia Tachinardi" w:date="2021-09-24T17:31:00Z">
        <w:r>
          <w:rPr/>
          <w:t>is</w:t>
        </w:r>
      </w:ins>
      <w:r>
        <w:rPr/>
        <w:t xml:space="preserve"> bimodal, with a higher peak in the first hours of daylight and a much smaller peak at the end of daylight.</w:t>
      </w:r>
    </w:p>
    <w:p>
      <w:pPr>
        <w:pStyle w:val="Compact"/>
        <w:numPr>
          <w:ilvl w:val="0"/>
          <w:numId w:val="23"/>
        </w:numPr>
        <w:rPr/>
      </w:pPr>
      <w:r>
        <w:rPr/>
        <w:t>REF calculate peak</w:t>
      </w:r>
    </w:p>
    <w:p>
      <w:pPr>
        <w:pStyle w:val="Compact"/>
        <w:numPr>
          <w:ilvl w:val="0"/>
          <w:numId w:val="24"/>
        </w:numPr>
        <w:rPr>
          <w:lang w:val="pt-BR"/>
        </w:rPr>
      </w:pPr>
      <w:r>
        <w:rPr>
          <w:lang w:val="pt-BR"/>
        </w:rPr>
        <w:t>REF adicionar linha do meio dia solar</w:t>
      </w:r>
    </w:p>
    <w:p>
      <w:pPr>
        <w:pStyle w:val="CaptionedFigure"/>
        <w:jc w:val="center"/>
        <w:rPr/>
      </w:pPr>
      <w:r>
        <w:rPr/>
        <w:drawing>
          <wp:inline distT="0" distB="0" distL="0" distR="0">
            <wp:extent cx="4444365" cy="7406640"/>
            <wp:effectExtent l="0" t="0" r="0" b="0"/>
            <wp:docPr id="7" name="Image6" descr="Figure 1.7: Density estimat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Light Exposure shows a diurnal rhythm that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Density estimat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Light Exposure shows a diurnal rhythm that changes according to the season."/>
                    <pic:cNvPicPr>
                      <a:picLocks noChangeAspect="1" noChangeArrowheads="1"/>
                    </pic:cNvPicPr>
                  </pic:nvPicPr>
                  <pic:blipFill>
                    <a:blip r:embed="rId9"/>
                    <a:stretch>
                      <a:fillRect/>
                    </a:stretch>
                  </pic:blipFill>
                  <pic:spPr bwMode="auto">
                    <a:xfrm>
                      <a:off x="0" y="0"/>
                      <a:ext cx="4444365" cy="7406640"/>
                    </a:xfrm>
                    <a:prstGeom prst="rect">
                      <a:avLst/>
                    </a:prstGeom>
                  </pic:spPr>
                </pic:pic>
              </a:graphicData>
            </a:graphic>
          </wp:inline>
        </w:drawing>
      </w:r>
    </w:p>
    <w:p>
      <w:pPr>
        <w:pStyle w:val="ImageCaption"/>
        <w:rPr/>
      </w:pPr>
      <w:commentRangeStart w:id="11"/>
      <w:r>
        <w:rPr/>
        <w:t xml:space="preserve">Figure 1.7: </w:t>
      </w:r>
      <w:r>
        <w:rPr/>
      </w:r>
      <w:commentRangeEnd w:id="11"/>
      <w:r>
        <w:commentReference w:id="11"/>
      </w:r>
      <w:r>
        <w:rPr/>
        <w:t>Density estimate</w:t>
      </w:r>
      <w:ins w:id="165" w:author="Patricia Tachinardi" w:date="2021-09-24T17:34:00Z">
        <w:r>
          <w:rPr/>
          <w:t>s</w:t>
        </w:r>
      </w:ins>
      <w:r>
        <w:rPr/>
        <w:t xml:space="preserve"> of daily activity patterns of tuco-tucos’ behavioral states. Solid lines indicate the Gaussian kernel density estimates. Light-colored bars show observed distribution of each behavioral state occurrence. Rug lines above the x-axis shows individual occurrences. Dotted vertical lines show time of civil twilights. (A) High Activity State shows a diurnal pattern independent of the time of the year. (B) Medium Activity State shows no daily pattern. (C) </w:t>
      </w:r>
      <w:del w:id="166" w:author="Patricia Tachinardi" w:date="2021-09-24T17:36:00Z">
        <w:r>
          <w:rPr/>
          <w:delText>Light Exposure shows a diurnal rhythm</w:delText>
        </w:r>
      </w:del>
      <w:ins w:id="167" w:author="Patricia Tachinardi" w:date="2021-09-24T17:36:00Z">
        <w:r>
          <w:rPr/>
          <w:t>Daily pattern of light exposure</w:t>
        </w:r>
      </w:ins>
      <w:del w:id="168" w:author="Patricia Tachinardi" w:date="2021-09-24T17:36:00Z">
        <w:r>
          <w:rPr/>
          <w:delText xml:space="preserve"> that</w:delText>
        </w:r>
      </w:del>
      <w:r>
        <w:rPr/>
        <w:t xml:space="preserve"> changes according to the season.</w:t>
      </w:r>
    </w:p>
    <w:p>
      <w:pPr>
        <w:pStyle w:val="Normal"/>
        <w:rPr/>
      </w:pPr>
      <w:r>
        <w:rPr/>
      </w:r>
      <w:bookmarkStart w:id="15" w:name="daily-activity-patterns"/>
      <w:bookmarkStart w:id="16" w:name="daily-activity-patterns"/>
      <w:bookmarkEnd w:id="16"/>
      <w:r>
        <w:br w:type="page"/>
      </w:r>
    </w:p>
    <w:p>
      <w:pPr>
        <w:pStyle w:val="Heading3"/>
        <w:rPr/>
      </w:pPr>
      <w:r>
        <w:rPr/>
        <w:t>1.3.4</w:t>
        <w:tab/>
        <w:t>Daily Time-Activity Budgets</w:t>
      </w:r>
    </w:p>
    <w:p>
      <w:pPr>
        <w:pStyle w:val="FirstParagraph"/>
        <w:rPr/>
      </w:pPr>
      <w:r>
        <w:rPr/>
        <w:t>On average</w:t>
      </w:r>
      <w:ins w:id="169" w:author="Patricia Tachinardi" w:date="2021-09-24T17:37:00Z">
        <w:r>
          <w:rPr/>
          <w:t>,</w:t>
        </w:r>
      </w:ins>
      <w:r>
        <w:rPr/>
        <w:t xml:space="preserve"> tuco-tucos spent between 45-50% of the 24 hours in the Rest state, </w:t>
      </w:r>
      <w:del w:id="170" w:author="Patricia Tachinardi" w:date="2021-09-24T17:38:00Z">
        <w:r>
          <w:rPr/>
          <w:delText xml:space="preserve">depending on the month. ANOVA test shows </w:delText>
        </w:r>
      </w:del>
      <w:ins w:id="171" w:author="Patricia Tachinardi" w:date="2021-09-24T17:38:00Z">
        <w:r>
          <w:rPr/>
          <w:t xml:space="preserve">with </w:t>
        </w:r>
      </w:ins>
      <w:r>
        <w:rPr/>
        <w:t>no statistical difference between the percentage of time spent resting between seasons (ANOVA; F = 1.93, p = 0.163). The remaining time is spent in an active state, either Medium or High Activity State (Table ??)</w:t>
      </w:r>
    </w:p>
    <w:p>
      <w:pPr>
        <w:pStyle w:val="TextBody"/>
        <w:rPr/>
      </w:pPr>
      <w:r>
        <w:rPr/>
        <w:t>Tuco-tucos spent a variable percentage of their daily active time in one of the two active states, High or Medium, across seasons. Daily time spent in High Activity was lower in July (15.8%) and higher in October (29.4%; ??). In contrast, daily time spent in a Medium Activity State was higher in July (34.1%) and lower in October (24.8%). There is a significant difference in the percentage of time spent in Medium (Fig. 1.8; ANOVA: F = 4.457, p = 0.0175) and High Activity State across seasons (Fig.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 1.8).</w:t>
      </w:r>
    </w:p>
    <w:p>
      <w:pPr>
        <w:pStyle w:val="CaptionedFigure"/>
        <w:rPr/>
      </w:pPr>
      <w:r>
        <w:rPr/>
        <w:drawing>
          <wp:inline distT="0" distB="0" distL="0" distR="0">
            <wp:extent cx="5943600" cy="5943600"/>
            <wp:effectExtent l="0" t="0" r="0" b="0"/>
            <wp:docPr id="8" name="Image7" descr="Figure 1.8: Daily time-activty budgets for the behavioral states. (A) Percentage of time spent in each behavioral state per animal. (B) Distribution of the mean percentage of time spent in each behavioral state calculated by animal. The mean pe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aily time-activty budgets for the behavioral states. (A) Percentage of time spent in each behavioral state per animal. (B) Distribution of the mean percentage of time spent in each behavioral state calculated by animal. The mean pe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time-activty budgets for the behavioral states. (A) Percentage of time spent in each behavioral state per animal. (</w:t>
      </w:r>
      <w:commentRangeStart w:id="12"/>
      <w:r>
        <w:rPr/>
        <w:t>B</w:t>
      </w:r>
      <w:r>
        <w:rPr/>
      </w:r>
      <w:commentRangeEnd w:id="12"/>
      <w:r>
        <w:commentReference w:id="12"/>
      </w:r>
      <w:r>
        <w:rPr/>
        <w:t>) Distribution of the mean percentage of time spent in each behavioral state calculated by animal. The mean pe</w:t>
      </w:r>
      <w:ins w:id="172" w:author="Patricia Tachinardi" w:date="2021-09-24T17:40:00Z">
        <w:r>
          <w:rPr/>
          <w:t>r</w:t>
        </w:r>
      </w:ins>
      <w:r>
        <w:rPr/>
        <w:t>centage of time spent in the High Activity State is lower in July in comparison to October and February. The mean percentage of time spent in the Medium Activity State, however, is higher in July in comparison with October.</w:t>
      </w:r>
    </w:p>
    <w:p>
      <w:pPr>
        <w:pStyle w:val="Normal"/>
        <w:rPr/>
      </w:pPr>
      <w:r>
        <w:rPr/>
      </w:r>
      <w:bookmarkStart w:id="17" w:name="daily-time-activity-budgets"/>
      <w:bookmarkStart w:id="18" w:name="daily-time-activity-budgets"/>
      <w:bookmarkEnd w:id="18"/>
      <w:r>
        <w:br w:type="page"/>
      </w:r>
    </w:p>
    <w:p>
      <w:pPr>
        <w:pStyle w:val="Heading3"/>
        <w:rPr/>
      </w:pPr>
      <w:r>
        <w:rPr/>
        <w:t>1.3.5</w:t>
        <w:tab/>
        <w:t>Diurnality</w:t>
      </w:r>
    </w:p>
    <w:p>
      <w:pPr>
        <w:pStyle w:val="Compact"/>
        <w:numPr>
          <w:ilvl w:val="0"/>
          <w:numId w:val="25"/>
        </w:numPr>
        <w:rPr>
          <w:lang w:val="pt-BR"/>
        </w:rPr>
      </w:pPr>
      <w:r>
        <w:rPr>
          <w:lang w:val="pt-BR"/>
        </w:rPr>
        <w:t>REF calcular diunalidade para o VeDBA tbm</w:t>
      </w:r>
    </w:p>
    <w:p>
      <w:pPr>
        <w:pStyle w:val="FirstParagraph"/>
        <w:rPr/>
      </w:pPr>
      <w:r>
        <w:rPr/>
        <w:t>High Activity State is predominately diurnal</w:t>
      </w:r>
      <w:ins w:id="173" w:author="Patricia Tachinardi" w:date="2021-09-24T17:41:00Z">
        <w:r>
          <w:rPr/>
          <w:t xml:space="preserve"> (i.e. diurnality &gt; 0.</w:t>
        </w:r>
      </w:ins>
      <w:ins w:id="174" w:author="Patricia Tachinardi" w:date="2021-09-24T17:42:00Z">
        <w:r>
          <w:rPr/>
          <w:t>5)</w:t>
        </w:r>
      </w:ins>
      <w:r>
        <w:rPr/>
        <w:t xml:space="preserve">. The average diurnality for the High Activity State is higher than </w:t>
      </w:r>
      <w:commentRangeStart w:id="13"/>
      <w:r>
        <w:rPr/>
        <w:t xml:space="preserve">70% </w:t>
      </w:r>
      <w:r>
        <w:rPr/>
      </w:r>
      <w:commentRangeEnd w:id="13"/>
      <w:r>
        <w:commentReference w:id="13"/>
      </w:r>
      <w:r>
        <w:rPr/>
        <w:t xml:space="preserve">for all seasons (Table ??). The Medium Activity State, however, has a diurnality index that ranges from 50% in March to 56% in July and February (Table ??). The Rest State is predominantly nocturnal with Diurnality lower than 38% </w:t>
      </w:r>
      <w:del w:id="175" w:author="Patricia Tachinardi" w:date="2021-09-24T17:46:00Z">
        <w:r>
          <w:rPr/>
          <w:delText xml:space="preserve">for </w:delText>
        </w:r>
      </w:del>
      <w:ins w:id="176" w:author="Patricia Tachinardi" w:date="2021-09-24T17:46:00Z">
        <w:r>
          <w:rPr/>
          <w:t xml:space="preserve">in </w:t>
        </w:r>
      </w:ins>
      <w:r>
        <w:rPr/>
        <w:t>all season</w:t>
      </w:r>
      <w:ins w:id="177" w:author="Patricia Tachinardi" w:date="2021-09-24T17:46:00Z">
        <w:r>
          <w:rPr/>
          <w:t>s</w:t>
        </w:r>
      </w:ins>
      <w:r>
        <w:rPr/>
        <w:t xml:space="preserve">, which is </w:t>
      </w:r>
      <w:commentRangeStart w:id="14"/>
      <w:r>
        <w:rPr/>
        <w:t>in accordance with the results from the High Activity State</w:t>
      </w:r>
      <w:r>
        <w:rPr/>
      </w:r>
      <w:commentRangeEnd w:id="14"/>
      <w:r>
        <w:commentReference w:id="14"/>
      </w:r>
      <w:r>
        <w:rPr/>
        <w:t xml:space="preserve">. There is no statistical difference </w:t>
      </w:r>
      <w:del w:id="178" w:author="Patricia Tachinardi" w:date="2021-09-24T17:47:00Z">
        <w:r>
          <w:rPr/>
          <w:delText xml:space="preserve">between </w:delText>
        </w:r>
      </w:del>
      <w:ins w:id="179" w:author="Patricia Tachinardi" w:date="2021-09-24T18:03:00Z">
        <w:r>
          <w:rPr/>
          <w:t>between</w:t>
        </w:r>
      </w:ins>
      <w:ins w:id="180" w:author="Patricia Tachinardi" w:date="2021-09-24T17:47:00Z">
        <w:r>
          <w:rPr/>
          <w:t xml:space="preserve"> </w:t>
        </w:r>
      </w:ins>
      <w:r>
        <w:rPr/>
        <w:t>seasons (ANOVA; p &gt; 0.2 for all states; Figure 1.9</w:t>
      </w:r>
      <w:ins w:id="181" w:author="Patricia Tachinardi" w:date="2021-09-24T17:47:00Z">
        <w:r>
          <w:rPr/>
          <w:t>)</w:t>
        </w:r>
      </w:ins>
      <w:r>
        <w:rPr/>
        <w:t>.</w:t>
      </w:r>
    </w:p>
    <w:p>
      <w:pPr>
        <w:pStyle w:val="CaptionedFigure"/>
        <w:rPr/>
      </w:pPr>
      <w:r>
        <w:rPr/>
        <w:drawing>
          <wp:inline distT="0" distB="0" distL="0" distR="0">
            <wp:extent cx="5943600" cy="2373630"/>
            <wp:effectExtent l="0" t="0" r="0" b="0"/>
            <wp:docPr id="9" name="Image8" descr="Figure 1.9: Distribution of each state’s diurnality index. Only the High Activity State is predominantly diurnal. High Activity State had a average diurnality greater than 70% acriss all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istribution of each state’s diurnality index. Only the High Activity State is predominantly diurnal. High Activity State had a average diurnality greater than 70% acriss all season."/>
                    <pic:cNvPicPr>
                      <a:picLocks noChangeAspect="1" noChangeArrowheads="1"/>
                    </pic:cNvPicPr>
                  </pic:nvPicPr>
                  <pic:blipFill>
                    <a:blip r:embed="rId11"/>
                    <a:stretch>
                      <a:fillRect/>
                    </a:stretch>
                  </pic:blipFill>
                  <pic:spPr bwMode="auto">
                    <a:xfrm>
                      <a:off x="0" y="0"/>
                      <a:ext cx="5943600" cy="2373630"/>
                    </a:xfrm>
                    <a:prstGeom prst="rect">
                      <a:avLst/>
                    </a:prstGeom>
                  </pic:spPr>
                </pic:pic>
              </a:graphicData>
            </a:graphic>
          </wp:inline>
        </w:drawing>
      </w:r>
    </w:p>
    <w:p>
      <w:pPr>
        <w:pStyle w:val="ImageCaption"/>
        <w:rPr/>
      </w:pPr>
      <w:r>
        <w:rPr/>
        <w:t>Figure 1.9: Distribution of each state’s diurnality index. Only the High Activity State is predominantly diurnal</w:t>
      </w:r>
      <w:ins w:id="182" w:author="Patricia Tachinardi" w:date="2021-09-24T17:53:00Z">
        <w:r>
          <w:rPr/>
          <w:t xml:space="preserve">, </w:t>
        </w:r>
      </w:ins>
      <w:ins w:id="183" w:author="Patricia Tachinardi" w:date="2021-09-24T17:54:00Z">
        <w:r>
          <w:rPr/>
          <w:t xml:space="preserve">with diurnality above </w:t>
        </w:r>
      </w:ins>
      <w:del w:id="184" w:author="Patricia Tachinardi" w:date="2021-09-24T17:53:00Z">
        <w:r>
          <w:rPr/>
          <w:delText xml:space="preserve">. High Activity State had a average diurnality greater than </w:delText>
        </w:r>
      </w:del>
      <w:r>
        <w:rPr/>
        <w:t xml:space="preserve">70% </w:t>
      </w:r>
      <w:del w:id="185" w:author="Patricia Tachinardi" w:date="2021-09-24T17:48:00Z">
        <w:r>
          <w:rPr/>
          <w:delText>acriss</w:delText>
        </w:r>
      </w:del>
      <w:ins w:id="186" w:author="Patricia Tachinardi" w:date="2021-09-24T17:48:00Z">
        <w:r>
          <w:rPr/>
          <w:t>across</w:t>
        </w:r>
      </w:ins>
      <w:r>
        <w:rPr/>
        <w:t xml:space="preserve"> all season</w:t>
      </w:r>
      <w:ins w:id="187" w:author="Patricia Tachinardi" w:date="2021-09-24T17:48:00Z">
        <w:r>
          <w:rPr/>
          <w:t>s</w:t>
        </w:r>
      </w:ins>
      <w:r>
        <w:rPr/>
        <w:t>.</w:t>
      </w:r>
    </w:p>
    <w:p>
      <w:pPr>
        <w:pStyle w:val="TextBody"/>
        <w:rPr/>
      </w:pPr>
      <w:commentRangeStart w:id="15"/>
      <w:r>
        <w:rPr/>
        <w:drawing>
          <wp:inline distT="0" distB="0" distL="0" distR="0">
            <wp:extent cx="4620260" cy="36963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4620260" cy="3696335"/>
                    </a:xfrm>
                    <a:prstGeom prst="rect">
                      <a:avLst/>
                    </a:prstGeom>
                  </pic:spPr>
                </pic:pic>
              </a:graphicData>
            </a:graphic>
          </wp:inline>
        </w:drawing>
      </w:r>
      <w:commentRangeEnd w:id="15"/>
      <w:r>
        <w:commentReference w:id="15"/>
      </w:r>
      <w:r>
        <w:rPr/>
      </w:r>
    </w:p>
    <w:p>
      <w:pPr>
        <w:pStyle w:val="Normal"/>
        <w:rPr/>
      </w:pPr>
      <w:r>
        <w:rPr/>
      </w:r>
      <w:bookmarkStart w:id="19" w:name="diurnality"/>
      <w:bookmarkStart w:id="20" w:name="diurnality"/>
      <w:bookmarkEnd w:id="20"/>
      <w:r>
        <w:br w:type="page"/>
      </w:r>
    </w:p>
    <w:p>
      <w:pPr>
        <w:pStyle w:val="Heading3"/>
        <w:rPr/>
      </w:pPr>
      <w:r>
        <w:rPr/>
        <w:t>1.3.6</w:t>
        <w:tab/>
        <w:t>Circadian Rhythmicity</w:t>
      </w:r>
    </w:p>
    <w:p>
      <w:pPr>
        <w:pStyle w:val="FirstParagraph"/>
        <w:rPr/>
      </w:pPr>
      <w:r>
        <w:rPr/>
        <w:t>Circadian rhythms are present in all states as seen in the visual analysis of the autocorrelation plots (Table ??; REF APPENDIX - plotar ACFs). The percentage of animals classified as rhythmic is higher for the high activity state, where in total 18 animals were classified as rhythmic. In contrast, the medium activity state had, in total, 11 animals classified as rhythmic (Table ??).</w:t>
      </w:r>
    </w:p>
    <w:p>
      <w:pPr>
        <w:pStyle w:val="TextBody"/>
        <w:rPr/>
      </w:pPr>
      <w:commentRangeStart w:id="16"/>
      <w:r>
        <w:rPr/>
        <w:drawing>
          <wp:inline distT="0" distB="0" distL="0" distR="0">
            <wp:extent cx="4620260" cy="369633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4620260" cy="3696335"/>
                    </a:xfrm>
                    <a:prstGeom prst="rect">
                      <a:avLst/>
                    </a:prstGeom>
                  </pic:spPr>
                </pic:pic>
              </a:graphicData>
            </a:graphic>
          </wp:inline>
        </w:drawing>
      </w:r>
      <w:commentRangeEnd w:id="16"/>
      <w:r>
        <w:commentReference w:id="16"/>
      </w:r>
      <w:r>
        <w:rPr/>
      </w:r>
    </w:p>
    <w:p>
      <w:pPr>
        <w:pStyle w:val="TextBody"/>
        <w:rPr/>
      </w:pPr>
      <w:r>
        <w:rPr/>
        <w:t xml:space="preserve">We calculated </w:t>
      </w:r>
      <w:del w:id="188" w:author="Patricia Tachinardi" w:date="2021-09-24T17:58:00Z">
        <w:r>
          <w:rPr/>
          <w:delText>the Rhythmicity Index (</w:delText>
        </w:r>
      </w:del>
      <w:r>
        <w:rPr/>
        <w:t>RI</w:t>
      </w:r>
      <w:del w:id="189" w:author="Patricia Tachinardi" w:date="2021-09-24T17:58:00Z">
        <w:r>
          <w:rPr/>
          <w:delText>)</w:delText>
        </w:r>
      </w:del>
      <w:r>
        <w:rPr/>
        <w:t xml:space="preserve"> only for animals classified as rhythmic (Figure 1.10A). It is important to note that animals classified as arrhythmic were excluded from this analysis, which is why there is a different number of samples between each category. Nonetheless, the Medium Activity State is significantly different from the other states (Figure 1.10A; ANOVA; p &lt; 0.05). We did not test for differences </w:t>
      </w:r>
      <w:del w:id="190" w:author="Patricia Tachinardi" w:date="2021-09-24T17:59:00Z">
        <w:r>
          <w:rPr/>
          <w:delText xml:space="preserve">between </w:delText>
        </w:r>
      </w:del>
      <w:ins w:id="191" w:author="Patricia Tachinardi" w:date="2021-09-24T18:03:00Z">
        <w:r>
          <w:rPr/>
          <w:t>between</w:t>
        </w:r>
      </w:ins>
      <w:ins w:id="192" w:author="Patricia Tachinardi" w:date="2021-09-24T17:59:00Z">
        <w:r>
          <w:rPr/>
          <w:t xml:space="preserve"> </w:t>
        </w:r>
      </w:ins>
      <w:r>
        <w:rPr/>
        <w:t>seasons (See Methods).</w:t>
      </w:r>
    </w:p>
    <w:p>
      <w:pPr>
        <w:pStyle w:val="TextBody"/>
        <w:rPr/>
      </w:pPr>
      <w:r>
        <w:rPr/>
        <w:t xml:space="preserve">Lastly, we used </w:t>
      </w:r>
      <w:ins w:id="193" w:author="Patricia Tachinardi" w:date="2021-09-24T17:58:00Z">
        <w:r>
          <w:rPr/>
          <w:t>L</w:t>
        </w:r>
      </w:ins>
      <w:del w:id="194" w:author="Patricia Tachinardi" w:date="2021-09-24T17:58:00Z">
        <w:r>
          <w:rPr/>
          <w:delText>l</w:delText>
        </w:r>
      </w:del>
      <w:r>
        <w:rPr/>
        <w:t>omb-</w:t>
      </w:r>
      <w:ins w:id="195" w:author="Patricia Tachinardi" w:date="2021-09-24T17:58:00Z">
        <w:r>
          <w:rPr/>
          <w:t>S</w:t>
        </w:r>
      </w:ins>
      <w:del w:id="196" w:author="Patricia Tachinardi" w:date="2021-09-24T17:58:00Z">
        <w:r>
          <w:rPr/>
          <w:delText>s</w:delText>
        </w:r>
      </w:del>
      <w:r>
        <w:rPr/>
        <w:t>cargle periodograms to estimate the periodicity of each state (Figure 1.10B). All estimated periods, independent of state, were in the 24-hour range. The high activity state has a mean period ± standard deviation of 23.87h ± 0.34. The medium activity state has a mean period of 23.91h ± 1.22.</w:t>
      </w:r>
    </w:p>
    <w:p>
      <w:pPr>
        <w:pStyle w:val="TextBody"/>
        <w:rPr/>
      </w:pPr>
      <w:r>
        <w:rPr/>
        <w:t xml:space="preserve">We also estimated RI and periodicity for VeDBA. In comparison with state-labelled data VeDBA analysis are more similar to the high activity state. The number of animals classified as rhythmic based on the autocorrelation plot is similar between VeDBA and high activity state data (Table ??). The distribution of RI and the period estimation using VeDBA does </w:t>
      </w:r>
      <w:commentRangeStart w:id="17"/>
      <w:r>
        <w:rPr/>
        <w:t xml:space="preserve">not visually differ greatly </w:t>
      </w:r>
      <w:r>
        <w:rPr/>
      </w:r>
      <w:commentRangeEnd w:id="17"/>
      <w:r>
        <w:commentReference w:id="17"/>
      </w:r>
      <w:r>
        <w:rPr/>
        <w:t xml:space="preserve">(Figure 1.10 A and B). For VeDBA the mean estimated period was 23.91h ± 0.31. </w:t>
      </w:r>
    </w:p>
    <w:p>
      <w:pPr>
        <w:pStyle w:val="CaptionedFigure"/>
        <w:rPr/>
      </w:pPr>
      <w:r>
        <w:rPr/>
        <w:drawing>
          <wp:inline distT="0" distB="0" distL="0" distR="0">
            <wp:extent cx="5943600" cy="5342255"/>
            <wp:effectExtent l="0" t="0" r="0" b="0"/>
            <wp:docPr id="12" name="Image11" descr="Figure 1.10: Distribution of Rhythmicity Index for state-labelled data and Ve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10: Distribution of Rhythmicity Index for state-labelled data and VeDBA."/>
                    <pic:cNvPicPr>
                      <a:picLocks noChangeAspect="1" noChangeArrowheads="1"/>
                    </pic:cNvPicPr>
                  </pic:nvPicPr>
                  <pic:blipFill>
                    <a:blip r:embed="rId14"/>
                    <a:stretch>
                      <a:fillRect/>
                    </a:stretch>
                  </pic:blipFill>
                  <pic:spPr bwMode="auto">
                    <a:xfrm>
                      <a:off x="0" y="0"/>
                      <a:ext cx="5943600" cy="5342255"/>
                    </a:xfrm>
                    <a:prstGeom prst="rect">
                      <a:avLst/>
                    </a:prstGeom>
                  </pic:spPr>
                </pic:pic>
              </a:graphicData>
            </a:graphic>
          </wp:inline>
        </w:drawing>
      </w:r>
    </w:p>
    <w:p>
      <w:pPr>
        <w:pStyle w:val="ImageCaption"/>
        <w:rPr/>
      </w:pPr>
      <w:r>
        <w:rPr/>
        <w:t>Figure 1.10: Distribution of Rhythmicity Index for state-labelled data and VeDBA.</w:t>
      </w:r>
    </w:p>
    <w:p>
      <w:pPr>
        <w:pStyle w:val="Normal"/>
        <w:rPr/>
      </w:pPr>
      <w:r>
        <w:rPr/>
      </w:r>
      <w:bookmarkStart w:id="21" w:name="circadian-rhythmicity"/>
      <w:bookmarkStart w:id="22" w:name="results"/>
      <w:bookmarkStart w:id="23" w:name="circadian-rhythmicity"/>
      <w:bookmarkStart w:id="24" w:name="results"/>
      <w:bookmarkEnd w:id="23"/>
      <w:bookmarkEnd w:id="24"/>
      <w:r>
        <w:br w:type="page"/>
      </w:r>
    </w:p>
    <w:p>
      <w:pPr>
        <w:pStyle w:val="Heading2"/>
        <w:numPr>
          <w:ilvl w:val="0"/>
          <w:numId w:val="2"/>
        </w:numPr>
        <w:rPr/>
      </w:pPr>
      <w:r>
        <w:rPr/>
        <w:t>1.4</w:t>
        <w:tab/>
        <w:t>Discussion</w:t>
      </w:r>
    </w:p>
    <w:p>
      <w:pPr>
        <w:pStyle w:val="Compact"/>
        <w:numPr>
          <w:ilvl w:val="0"/>
          <w:numId w:val="26"/>
        </w:numPr>
        <w:rPr/>
      </w:pPr>
      <w:r>
        <w:rPr>
          <w:lang w:val="pt-BR"/>
        </w:rPr>
        <w:t xml:space="preserve">Optamos pelo tipo de modelos mais simples com outras a analises a posteriori. </w:t>
      </w:r>
      <w:r>
        <w:rPr/>
        <w:t>Existem outros métodos interessantes Patterson 2009. Extensions to out model could include (…)</w:t>
      </w:r>
    </w:p>
    <w:p>
      <w:pPr>
        <w:pStyle w:val="Compact"/>
        <w:numPr>
          <w:ilvl w:val="0"/>
          <w:numId w:val="27"/>
        </w:numPr>
        <w:rPr>
          <w:lang w:val="pt-BR"/>
        </w:rPr>
      </w:pPr>
      <w:r>
        <w:rPr>
          <w:lang w:val="pt-BR"/>
        </w:rPr>
        <w:t>limitações dos dados de lightlogger: não sabemos se os picos podem se extender durante a noite tbm.</w:t>
      </w:r>
    </w:p>
    <w:p>
      <w:pPr>
        <w:pStyle w:val="Compact"/>
        <w:numPr>
          <w:ilvl w:val="0"/>
          <w:numId w:val="28"/>
        </w:numPr>
        <w:rPr>
          <w:lang w:val="pt-BR"/>
        </w:rPr>
      </w:pPr>
      <w:r>
        <w:rPr>
          <w:lang w:val="pt-BR"/>
        </w:rPr>
        <w:t>diferença ritmicidade vedba vs estados na ritmicidade</w:t>
      </w:r>
    </w:p>
    <w:p>
      <w:pPr>
        <w:pStyle w:val="Compact"/>
        <w:numPr>
          <w:ilvl w:val="0"/>
          <w:numId w:val="29"/>
        </w:numPr>
        <w:rPr>
          <w:lang w:val="pt-BR"/>
        </w:rPr>
      </w:pPr>
      <w:r>
        <w:rPr>
          <w:lang w:val="pt-BR"/>
        </w:rPr>
        <w:t>os resultados do indice de ritmicidade devem ser interpretados com cuidado já que existe diferença na classificação dos animais em primeiro lugar. Isso principalmente na hora de interpretar o grafico de boxplot dos RI, entre HIGH e VEDBA.</w:t>
      </w:r>
      <w:bookmarkStart w:id="25" w:name="discussion"/>
      <w:bookmarkStart w:id="26" w:name="X617767b3eb3d366f071e7388f73cf83b6c4f709"/>
      <w:bookmarkEnd w:id="25"/>
      <w:bookmarkEnd w:id="26"/>
    </w:p>
    <w:p>
      <w:pPr>
        <w:pStyle w:val="Heading1"/>
        <w:rPr/>
      </w:pPr>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0" distR="0">
            <wp:extent cx="5943600" cy="7264400"/>
            <wp:effectExtent l="0" t="0" r="0" b="0"/>
            <wp:docPr id="13"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5"/>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bookmarkStart w:id="27" w:name="anillacos-plant-community"/>
      <w:bookmarkEnd w:id="27"/>
    </w:p>
    <w:p>
      <w:pPr>
        <w:pStyle w:val="Heading1"/>
        <w:rPr/>
      </w:pPr>
      <w:r>
        <w:rPr/>
        <w:t>3</w:t>
        <w:tab/>
        <w:t>Anillaco’s Weather</w:t>
      </w:r>
    </w:p>
    <w:p>
      <w:pPr>
        <w:pStyle w:val="CaptionedFigure"/>
        <w:rPr/>
      </w:pPr>
      <w:r>
        <w:rPr/>
        <w:drawing>
          <wp:inline distT="0" distB="0" distL="0" distR="0">
            <wp:extent cx="5943600" cy="6604000"/>
            <wp:effectExtent l="0" t="0" r="0" b="0"/>
            <wp:docPr id="14"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6"/>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bookmarkStart w:id="28" w:name="anillacos-weather"/>
      <w:bookmarkEnd w:id="28"/>
    </w:p>
    <w:p>
      <w:pPr>
        <w:pStyle w:val="Heading1"/>
        <w:rPr/>
      </w:pPr>
      <w:r>
        <w:rPr/>
        <w:t>4</w:t>
        <w:tab/>
        <w:t>Anillaco’s Yearly Daylength Changes</w:t>
      </w:r>
    </w:p>
    <w:p>
      <w:pPr>
        <w:pStyle w:val="Compact"/>
        <w:numPr>
          <w:ilvl w:val="0"/>
          <w:numId w:val="30"/>
        </w:numPr>
        <w:rPr>
          <w:lang w:val="pt-BR"/>
        </w:rPr>
      </w:pPr>
      <w:r>
        <w:rPr>
          <w:lang w:val="pt-BR"/>
        </w:rPr>
        <w:t>Adicionar tabela com duração do dia nas datas de coleta</w:t>
      </w:r>
    </w:p>
    <w:p>
      <w:pPr>
        <w:pStyle w:val="CaptionedFigure"/>
        <w:rPr/>
      </w:pPr>
      <w:r>
        <w:rPr/>
        <w:drawing>
          <wp:inline distT="0" distB="0" distL="0" distR="0">
            <wp:extent cx="5943600" cy="2971800"/>
            <wp:effectExtent l="0" t="0" r="0" b="0"/>
            <wp:docPr id="15"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bookmarkStart w:id="29" w:name="anillacos-yearly-daylength-changes"/>
      <w:bookmarkEnd w:id="29"/>
    </w:p>
    <w:p>
      <w:pPr>
        <w:pStyle w:val="Heading1"/>
        <w:rPr/>
      </w:pPr>
      <w:r>
        <w:rPr/>
        <w:t>5</w:t>
        <w:tab/>
        <w:t>Static Acceleration Smooth Window Assessment</w:t>
      </w:r>
    </w:p>
    <w:p>
      <w:pPr>
        <w:pStyle w:val="Normal"/>
        <w:rPr/>
      </w:pPr>
      <w:r>
        <w:rPr/>
      </w:r>
      <w:r>
        <w:br w:type="page"/>
      </w:r>
    </w:p>
    <w:p>
      <w:pPr>
        <w:pStyle w:val="FirstParagraph"/>
        <w:rPr/>
      </w:pPr>
      <w:r>
        <w:rPr/>
        <w:drawing>
          <wp:inline distT="0" distB="0" distL="0" distR="0">
            <wp:extent cx="5943600" cy="66040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5943600" cy="6604000"/>
                    </a:xfrm>
                    <a:prstGeom prst="rect">
                      <a:avLst/>
                    </a:prstGeom>
                  </pic:spPr>
                </pic:pic>
              </a:graphicData>
            </a:graphic>
          </wp:inline>
        </w:drawing>
      </w:r>
      <w:bookmarkStart w:id="30" w:name="Xcbc62cc38c208a197767bb756a67ae1c5233e9c"/>
      <w:bookmarkEnd w:id="30"/>
    </w:p>
    <w:p>
      <w:pPr>
        <w:pStyle w:val="Heading1"/>
        <w:rPr/>
      </w:pPr>
      <w:r>
        <w:rPr/>
        <w:t>6</w:t>
        <w:tab/>
        <w:t>Exploratory VeDBA data Analysis</w:t>
      </w:r>
    </w:p>
    <w:p>
      <w:pPr>
        <w:pStyle w:val="Compact"/>
        <w:numPr>
          <w:ilvl w:val="0"/>
          <w:numId w:val="31"/>
        </w:numPr>
        <w:rPr/>
      </w:pPr>
      <w:r>
        <w:rPr/>
        <w:t>adicionar descrião dos animais</w:t>
      </w:r>
    </w:p>
    <w:p>
      <w:pPr>
        <w:pStyle w:val="Compact"/>
        <w:numPr>
          <w:ilvl w:val="1"/>
          <w:numId w:val="32"/>
        </w:numPr>
        <w:rPr/>
      </w:pPr>
      <w:r>
        <w:rPr/>
        <w:t>peso, por sexo e estacao</w:t>
      </w:r>
    </w:p>
    <w:p>
      <w:pPr>
        <w:pStyle w:val="Heading2"/>
        <w:numPr>
          <w:ilvl w:val="0"/>
          <w:numId w:val="2"/>
        </w:numPr>
        <w:rPr/>
      </w:pPr>
      <w:r>
        <w:rPr/>
        <w:t>6.1</w:t>
        <w:tab/>
        <w:t>Time Series Plot</w:t>
      </w:r>
    </w:p>
    <w:p>
      <w:pPr>
        <w:pStyle w:val="FirstParagraph"/>
        <w:rPr>
          <w:lang w:val="pt-BR"/>
        </w:rPr>
      </w:pPr>
      <w:r>
        <w:rPr>
          <w:lang w:val="pt-BR"/>
        </w:rPr>
        <w:t>Primeiro uma verificada geral nos dados em formato de série temporal. Os gráficos mostram apenas os 4 primeiros dias de registro de cada animal.</w:t>
      </w:r>
    </w:p>
    <w:p>
      <w:pPr>
        <w:pStyle w:val="TextBody"/>
        <w:rPr>
          <w:lang w:val="pt-BR"/>
        </w:rPr>
      </w:pPr>
      <w:r>
        <w:rPr>
          <w:lang w:val="pt-BR"/>
        </w:rPr>
        <w:t>Não é possível ver muita diferença entre os animais então nas séries temporais então estão plotados apenas 4 animais. É interessante que em alguns animais já é possível ver que oo pontos parecem estar mais ou menos organizados em três regiões distintas na vertical.</w:t>
      </w:r>
    </w:p>
    <w:p>
      <w:pPr>
        <w:pStyle w:val="TextBody"/>
        <w:rPr/>
      </w:pPr>
      <w:r>
        <w:rPr/>
        <w:drawing>
          <wp:inline distT="0" distB="0" distL="0" distR="0">
            <wp:extent cx="5943600" cy="475488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5943600" cy="4754880"/>
                    </a:xfrm>
                    <a:prstGeom prst="rect">
                      <a:avLst/>
                    </a:prstGeom>
                  </pic:spPr>
                </pic:pic>
              </a:graphicData>
            </a:graphic>
          </wp:inline>
        </w:drawing>
      </w:r>
    </w:p>
    <w:p>
      <w:pPr>
        <w:pStyle w:val="Normal"/>
        <w:rPr/>
      </w:pPr>
      <w:r>
        <w:rPr/>
      </w:r>
      <w:bookmarkStart w:id="31" w:name="time-series-plot"/>
      <w:bookmarkStart w:id="32" w:name="time-series-plot"/>
      <w:bookmarkEnd w:id="32"/>
      <w:r>
        <w:br w:type="page"/>
      </w:r>
    </w:p>
    <w:p>
      <w:pPr>
        <w:pStyle w:val="Heading2"/>
        <w:numPr>
          <w:ilvl w:val="0"/>
          <w:numId w:val="2"/>
        </w:numPr>
        <w:rPr/>
      </w:pPr>
      <w:r>
        <w:rPr/>
        <w:t>6.2</w:t>
        <w:tab/>
        <w:t>Histogramas e Gráficos de Densidade</w:t>
      </w:r>
    </w:p>
    <w:p>
      <w:pPr>
        <w:pStyle w:val="FirstParagraph"/>
        <w:rPr>
          <w:lang w:val="pt-BR"/>
        </w:rPr>
      </w:pPr>
      <w:r>
        <w:rPr>
          <w:lang w:val="pt-BR"/>
        </w:rPr>
        <w:t>Antes de seguir para outras análises vamos observar as distribuições dos dados de acelerômetros para ver se há muita heterogeneidade entre os animais. Os dados de atividade para esses gráficos foram limitados à 4 dias por animal, assim o número de amostras por animal é o mesmo.</w:t>
      </w:r>
    </w:p>
    <w:p>
      <w:pPr>
        <w:pStyle w:val="TextBody"/>
        <w:rPr>
          <w:lang w:val="pt-BR"/>
        </w:rPr>
      </w:pPr>
      <w:r>
        <w:rPr>
          <w:lang w:val="pt-BR"/>
        </w:rPr>
        <w:t>As distribuições de VeDBA parecem ter um range muito próximo de valores. Ou seja, parece não haver animais que possuam uma atividade muito mais intensa do que outros, o que também pode ser visto na tabela abaixo. Porém, o formato da distribuição muda entre alguns animais, principalmente entre estações. Por exemplo, os animais capturados em outubro parecem ter maior número de amostras com valores mais à direita da distribuição, entre 0.2 e 0.5. Alguns animais capturados em Fevereiro parecem continuar com essa tendência. Em julho, porém, os animais parecem ter uma distribuição com maior concentração em valores mais centrais, entre 0.05 e 0.2. Essas mesmas tendências também podem ser observadas de uma forma mais compacta no gráficos de densidade por animal.</w:t>
      </w:r>
    </w:p>
    <w:p>
      <w:pPr>
        <w:pStyle w:val="TextBody"/>
        <w:rPr>
          <w:lang w:val="pt-BR"/>
        </w:rPr>
      </w:pPr>
      <w:r>
        <w:rPr>
          <w:lang w:val="pt-BR"/>
        </w:rPr>
        <w:t>Então, os animais, apesar de terem distribuição de VeDBA que não distoam muito uns dos outros no seu range, parecem passar tempos diferentes em tipos de diferentes de comportamentos.</w:t>
      </w:r>
    </w:p>
    <w:p>
      <w:pPr>
        <w:pStyle w:val="Normal"/>
        <w:rPr>
          <w:lang w:val="pt-BR"/>
        </w:rPr>
      </w:pPr>
      <w:r>
        <w:rPr>
          <w:lang w:val="pt-BR"/>
        </w:rPr>
      </w:r>
      <w:r>
        <w:br w:type="page"/>
      </w:r>
    </w:p>
    <w:p>
      <w:pPr>
        <w:pStyle w:val="TextBody"/>
        <w:rPr/>
      </w:pPr>
      <w:r>
        <w:rPr/>
        <w:drawing>
          <wp:inline distT="0" distB="0" distL="0" distR="0">
            <wp:extent cx="4620260" cy="369633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4620260" cy="369633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943600" cy="7132320"/>
            <wp:effectExtent l="0" t="0" r="0" b="0"/>
            <wp:docPr id="19" name="Image18" descr="Figure 6.1: Histograma dos valore de VeDBA por animal (cada quadro). As cores representam os meses em que esse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6.1: Histograma dos valore de VeDBA por animal (cada quadro). As cores representam os meses em que esses animais foram capturados."/>
                    <pic:cNvPicPr>
                      <a:picLocks noChangeAspect="1" noChangeArrowheads="1"/>
                    </pic:cNvPicPr>
                  </pic:nvPicPr>
                  <pic:blipFill>
                    <a:blip r:embed="rId21"/>
                    <a:stretch>
                      <a:fillRect/>
                    </a:stretch>
                  </pic:blipFill>
                  <pic:spPr bwMode="auto">
                    <a:xfrm>
                      <a:off x="0" y="0"/>
                      <a:ext cx="5943600" cy="7132320"/>
                    </a:xfrm>
                    <a:prstGeom prst="rect">
                      <a:avLst/>
                    </a:prstGeom>
                  </pic:spPr>
                </pic:pic>
              </a:graphicData>
            </a:graphic>
          </wp:inline>
        </w:drawing>
      </w:r>
      <w:r>
        <w:rPr/>
        <w:t xml:space="preserve"> </w:t>
      </w:r>
    </w:p>
    <w:p>
      <w:pPr>
        <w:pStyle w:val="CaptionedFigure"/>
        <w:rPr/>
      </w:pPr>
      <w:r>
        <w:rPr/>
        <w:drawing>
          <wp:inline distT="0" distB="0" distL="0" distR="0">
            <wp:extent cx="5943600" cy="4753610"/>
            <wp:effectExtent l="0" t="0" r="0" b="0"/>
            <wp:docPr id="20" name="Image19" descr="Figure 6.2: Ridge plot mostrando a densidade da distribuição dos valores de VeDBA divididos por animal. As cores representam os meses em que os animais foram captu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6.2: Ridge plot mostrando a densidade da distribuição dos valores de VeDBA divididos por animal. As cores representam os meses em que os animais foram capturados."/>
                    <pic:cNvPicPr>
                      <a:picLocks noChangeAspect="1" noChangeArrowheads="1"/>
                    </pic:cNvPicPr>
                  </pic:nvPicPr>
                  <pic:blipFill>
                    <a:blip r:embed="rId22"/>
                    <a:stretch>
                      <a:fillRect/>
                    </a:stretch>
                  </pic:blipFill>
                  <pic:spPr bwMode="auto">
                    <a:xfrm>
                      <a:off x="0" y="0"/>
                      <a:ext cx="5943600" cy="4753610"/>
                    </a:xfrm>
                    <a:prstGeom prst="rect">
                      <a:avLst/>
                    </a:prstGeom>
                  </pic:spPr>
                </pic:pic>
              </a:graphicData>
            </a:graphic>
          </wp:inline>
        </w:drawing>
      </w:r>
    </w:p>
    <w:p>
      <w:pPr>
        <w:pStyle w:val="ImageCaption"/>
        <w:rPr>
          <w:lang w:val="pt-BR"/>
        </w:rPr>
      </w:pPr>
      <w:r>
        <w:rPr>
          <w:lang w:val="pt-BR"/>
        </w:rPr>
        <w:t>Figure 6.2: Ridge plot mostrando a densidade da distribuição dos valores de VeDBA divididos por animal. As cores representam os meses em que os animais foram capturados.</w:t>
      </w:r>
    </w:p>
    <w:p>
      <w:pPr>
        <w:pStyle w:val="Normal"/>
        <w:rPr>
          <w:lang w:val="pt-BR"/>
        </w:rPr>
      </w:pPr>
      <w:r>
        <w:rPr>
          <w:lang w:val="pt-BR"/>
        </w:rPr>
      </w:r>
      <w:bookmarkStart w:id="33" w:name="histogramas-e-gráficos-de-densidade"/>
      <w:bookmarkStart w:id="34" w:name="histogramas-e-gráficos-de-densidade"/>
      <w:bookmarkEnd w:id="34"/>
      <w:r>
        <w:br w:type="page"/>
      </w:r>
    </w:p>
    <w:p>
      <w:pPr>
        <w:pStyle w:val="Heading2"/>
        <w:numPr>
          <w:ilvl w:val="0"/>
          <w:numId w:val="2"/>
        </w:numPr>
        <w:rPr>
          <w:lang w:val="pt-BR"/>
        </w:rPr>
      </w:pPr>
      <w:r>
        <w:rPr>
          <w:lang w:val="pt-BR"/>
        </w:rPr>
        <w:t>6.3</w:t>
        <w:tab/>
        <w:t>Padrões Médios de Atividade por Animal</w:t>
      </w:r>
    </w:p>
    <w:p>
      <w:pPr>
        <w:pStyle w:val="FirstParagraph"/>
        <w:rPr>
          <w:lang w:val="pt-BR"/>
        </w:rPr>
      </w:pPr>
      <w:r>
        <w:rPr>
          <w:lang w:val="pt-BR"/>
        </w:rPr>
        <w:t>Para terminar, é interessante ver como é o “ritmo médio” ao longo de todo tempo de registro dos animais. Acho que esse gráfico é especialmente interessante para pessoas fora da cronobiologia, já que é bem mais intuitivo do que os actogramas.</w:t>
      </w:r>
    </w:p>
    <w:p>
      <w:pPr>
        <w:pStyle w:val="TextBody"/>
        <w:rPr>
          <w:lang w:val="pt-BR"/>
        </w:rPr>
      </w:pPr>
      <w:r>
        <w:rPr>
          <w:lang w:val="pt-BR"/>
        </w:rPr>
        <w:t>Nesses primeiro gráfico foi plotado a média por hora dos valores de VeDBA de cada animal.</w:t>
      </w:r>
    </w:p>
    <w:p>
      <w:pPr>
        <w:pStyle w:val="TextBody"/>
        <w:rPr/>
      </w:pPr>
      <w:r>
        <w:rPr/>
        <w:drawing>
          <wp:inline distT="0" distB="0" distL="0" distR="0">
            <wp:extent cx="5943600" cy="713232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3"/>
                    <a:stretch>
                      <a:fillRect/>
                    </a:stretch>
                  </pic:blipFill>
                  <pic:spPr bwMode="auto">
                    <a:xfrm>
                      <a:off x="0" y="0"/>
                      <a:ext cx="5943600" cy="7132320"/>
                    </a:xfrm>
                    <a:prstGeom prst="rect">
                      <a:avLst/>
                    </a:prstGeom>
                  </pic:spPr>
                </pic:pic>
              </a:graphicData>
            </a:graphic>
          </wp:inline>
        </w:drawing>
      </w:r>
    </w:p>
    <w:p>
      <w:pPr>
        <w:pStyle w:val="Normal"/>
        <w:rPr/>
      </w:pPr>
      <w:r>
        <w:rPr/>
      </w:r>
      <w:bookmarkStart w:id="35" w:name="padrões-médios-de-atividade-por-animal"/>
      <w:bookmarkStart w:id="36" w:name="padrões-médios-de-atividade-por-animal"/>
      <w:bookmarkEnd w:id="36"/>
      <w:r>
        <w:br w:type="page"/>
      </w:r>
    </w:p>
    <w:p>
      <w:pPr>
        <w:pStyle w:val="Heading2"/>
        <w:numPr>
          <w:ilvl w:val="0"/>
          <w:numId w:val="2"/>
        </w:numPr>
        <w:rPr>
          <w:lang w:val="pt-BR"/>
        </w:rPr>
      </w:pPr>
      <w:r>
        <w:rPr>
          <w:lang w:val="pt-BR"/>
        </w:rPr>
        <w:t>6.4</w:t>
        <w:tab/>
        <w:t>Gráficos Agrupados por Estação e Sexo</w:t>
      </w:r>
    </w:p>
    <w:p>
      <w:pPr>
        <w:pStyle w:val="Heading3"/>
        <w:rPr>
          <w:lang w:val="pt-BR"/>
        </w:rPr>
      </w:pPr>
      <w:r>
        <w:rPr>
          <w:lang w:val="pt-BR"/>
        </w:rPr>
        <w:t>6.4.1</w:t>
        <w:tab/>
        <w:t>Histogramas/Gráfico de Densidade</w:t>
      </w:r>
    </w:p>
    <w:p>
      <w:pPr>
        <w:pStyle w:val="FirstParagraph"/>
        <w:rPr>
          <w:lang w:val="pt-BR"/>
        </w:rPr>
      </w:pPr>
      <w:r>
        <w:rPr>
          <w:lang w:val="pt-BR"/>
        </w:rPr>
        <w:t>Visualmente parece haver alguma diferença sazonal nas atividade dos tucos. Vamos inspecionar melhor isso agrupando os dados por estação e sexo.</w:t>
      </w:r>
    </w:p>
    <w:p>
      <w:pPr>
        <w:pStyle w:val="TextBody"/>
        <w:rPr>
          <w:lang w:val="pt-BR"/>
        </w:rPr>
      </w:pPr>
      <w:r>
        <w:rPr>
          <w:lang w:val="pt-BR"/>
        </w:rPr>
        <w:t>Como o número de amostras varia entre estações e sexo o histograma não seria muito informativo nesse caso. Então pra isso podemos fazer um gráfico de densidade. Esses gráficos basicamente refletem a forma do histograma mas, nesse caso, tem a vantagem de que são padronizados para que a área abaixo da curva serja sempre igual a 1.</w:t>
      </w:r>
    </w:p>
    <w:p>
      <w:pPr>
        <w:pStyle w:val="TextBody"/>
        <w:rPr>
          <w:lang w:val="pt-BR"/>
        </w:rPr>
      </w:pPr>
      <w:r>
        <w:rPr>
          <w:lang w:val="pt-BR"/>
        </w:rPr>
        <w:t xml:space="preserve">Assim, podemos ver como o perfil das distribuições muda ao longo das estações e entre sexos mesmo tendo um número de amostras diferente para cada condição. Os valores em </w:t>
      </w:r>
      <w:r>
        <w:rPr>
          <w:rStyle w:val="VerbatimChar"/>
          <w:lang w:val="pt-BR"/>
        </w:rPr>
        <w:t>y</w:t>
      </w:r>
      <w:r>
        <w:rPr>
          <w:lang w:val="pt-BR"/>
        </w:rPr>
        <w:t xml:space="preserve"> não significam muita coisa individualmente.</w:t>
      </w:r>
    </w:p>
    <w:p>
      <w:pPr>
        <w:pStyle w:val="TextBody"/>
        <w:rPr>
          <w:lang w:val="pt-BR"/>
        </w:rPr>
      </w:pPr>
      <w:r>
        <w:rPr>
          <w:lang w:val="pt-BR"/>
        </w:rPr>
        <w:t>Visualmente temos o que também vimos nos histogramas anteriores. A distribuição parece mudar ao longo do ano. No entanto, quando sobrepomos as distribuições de cada sexo parece não haver muita diferença entre machos e fêmeas.</w:t>
      </w:r>
    </w:p>
    <w:p>
      <w:pPr>
        <w:pStyle w:val="TextBody"/>
        <w:rPr/>
      </w:pPr>
      <w:r>
        <w:rPr/>
        <w:drawing>
          <wp:inline distT="0" distB="0" distL="0" distR="0">
            <wp:extent cx="5943600" cy="594360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4"/>
                    <a:stretch>
                      <a:fillRect/>
                    </a:stretch>
                  </pic:blipFill>
                  <pic:spPr bwMode="auto">
                    <a:xfrm>
                      <a:off x="0" y="0"/>
                      <a:ext cx="5943600" cy="5943600"/>
                    </a:xfrm>
                    <a:prstGeom prst="rect">
                      <a:avLst/>
                    </a:prstGeom>
                  </pic:spPr>
                </pic:pic>
              </a:graphicData>
            </a:graphic>
          </wp:inline>
        </w:drawing>
      </w:r>
    </w:p>
    <w:p>
      <w:pPr>
        <w:pStyle w:val="Normal"/>
        <w:rPr/>
      </w:pPr>
      <w:r>
        <w:rPr/>
      </w:r>
      <w:bookmarkStart w:id="37" w:name="histogramasgráfico-de-densidade"/>
      <w:bookmarkStart w:id="38" w:name="histogramasgráfico-de-densidade"/>
      <w:bookmarkEnd w:id="38"/>
      <w:r>
        <w:br w:type="page"/>
      </w:r>
    </w:p>
    <w:p>
      <w:pPr>
        <w:pStyle w:val="Heading3"/>
        <w:rPr/>
      </w:pPr>
      <w:r>
        <w:rPr/>
        <w:t>6.4.2</w:t>
        <w:tab/>
        <w:t>Medianas e Boxplots</w:t>
      </w:r>
    </w:p>
    <w:p>
      <w:pPr>
        <w:pStyle w:val="FirstParagraph"/>
        <w:rPr/>
      </w:pPr>
      <w:r>
        <w:rPr/>
        <w:drawing>
          <wp:inline distT="0" distB="0" distL="0" distR="0">
            <wp:extent cx="4620260" cy="3696335"/>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5"/>
                    <a:stretch>
                      <a:fillRect/>
                    </a:stretch>
                  </pic:blipFill>
                  <pic:spPr bwMode="auto">
                    <a:xfrm>
                      <a:off x="0" y="0"/>
                      <a:ext cx="4620260" cy="3696335"/>
                    </a:xfrm>
                    <a:prstGeom prst="rect">
                      <a:avLst/>
                    </a:prstGeom>
                  </pic:spPr>
                </pic:pic>
              </a:graphicData>
            </a:graphic>
          </wp:inline>
        </w:drawing>
      </w:r>
    </w:p>
    <w:p>
      <w:pPr>
        <w:pStyle w:val="TextBody"/>
        <w:rPr/>
      </w:pPr>
      <w:r>
        <w:rPr/>
        <w:drawing>
          <wp:inline distT="0" distB="0" distL="0" distR="0">
            <wp:extent cx="5943600" cy="4753610"/>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6"/>
                    <a:stretch>
                      <a:fillRect/>
                    </a:stretch>
                  </pic:blipFill>
                  <pic:spPr bwMode="auto">
                    <a:xfrm>
                      <a:off x="0" y="0"/>
                      <a:ext cx="5943600" cy="4753610"/>
                    </a:xfrm>
                    <a:prstGeom prst="rect">
                      <a:avLst/>
                    </a:prstGeom>
                  </pic:spPr>
                </pic:pic>
              </a:graphicData>
            </a:graphic>
          </wp:inline>
        </w:drawing>
      </w:r>
      <w:bookmarkStart w:id="39" w:name="medianas-e-boxplots"/>
      <w:bookmarkStart w:id="40" w:name="gráficos-agrupados-por-estação-e-sexo"/>
      <w:bookmarkEnd w:id="39"/>
      <w:bookmarkEnd w:id="40"/>
    </w:p>
    <w:p>
      <w:pPr>
        <w:pStyle w:val="Heading2"/>
        <w:numPr>
          <w:ilvl w:val="0"/>
          <w:numId w:val="2"/>
        </w:numPr>
        <w:rPr/>
      </w:pPr>
      <w:r>
        <w:rPr/>
        <w:t>6.5</w:t>
        <w:tab/>
        <w:t>ECDF</w:t>
      </w:r>
    </w:p>
    <w:p>
      <w:pPr>
        <w:pStyle w:val="FirstParagraph"/>
        <w:rPr/>
      </w:pPr>
      <w:r>
        <w:rPr/>
        <w:drawing>
          <wp:inline distT="0" distB="0" distL="0" distR="0">
            <wp:extent cx="5943600" cy="5943600"/>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tretch>
                      <a:fillRect/>
                    </a:stretch>
                  </pic:blipFill>
                  <pic:spPr bwMode="auto">
                    <a:xfrm>
                      <a:off x="0" y="0"/>
                      <a:ext cx="5943600" cy="5943600"/>
                    </a:xfrm>
                    <a:prstGeom prst="rect">
                      <a:avLst/>
                    </a:prstGeom>
                  </pic:spPr>
                </pic:pic>
              </a:graphicData>
            </a:graphic>
          </wp:inline>
        </w:drawing>
      </w:r>
    </w:p>
    <w:p>
      <w:pPr>
        <w:pStyle w:val="Normal"/>
        <w:rPr/>
      </w:pPr>
      <w:r>
        <w:rPr/>
      </w:r>
      <w:bookmarkStart w:id="41" w:name="ecdf"/>
      <w:bookmarkStart w:id="42" w:name="ecdf"/>
      <w:bookmarkEnd w:id="42"/>
      <w:r>
        <w:br w:type="page"/>
      </w:r>
    </w:p>
    <w:p>
      <w:pPr>
        <w:pStyle w:val="Heading2"/>
        <w:numPr>
          <w:ilvl w:val="0"/>
          <w:numId w:val="2"/>
        </w:numPr>
        <w:rPr>
          <w:lang w:val="pt-BR"/>
        </w:rPr>
      </w:pPr>
      <w:r>
        <w:rPr>
          <w:lang w:val="pt-BR"/>
        </w:rPr>
        <w:t>6.6</w:t>
        <w:tab/>
        <w:t>Padrão Médio de Atividade por Estação e Sexo</w:t>
      </w:r>
    </w:p>
    <w:p>
      <w:pPr>
        <w:pStyle w:val="FirstParagraph"/>
        <w:rPr>
          <w:lang w:val="pt-BR"/>
        </w:rPr>
      </w:pPr>
      <w:r>
        <w:rPr>
          <w:lang w:val="pt-BR"/>
        </w:rPr>
        <w:t>Nesse último gráfico eu queria verificar se temporalmente existe alguma diferença entre macho e fêmeas. Cada painel é um grupo entre as opções de combinação de sexo e estação.</w:t>
      </w:r>
    </w:p>
    <w:p>
      <w:pPr>
        <w:pStyle w:val="TextBody"/>
        <w:rPr>
          <w:lang w:val="pt-BR"/>
        </w:rPr>
      </w:pPr>
      <w:r>
        <w:rPr>
          <w:lang w:val="pt-BR"/>
        </w:rPr>
        <w:t>As mesma curvas de VeDBA médio por hora são mostradas em cinza ao fundo, onde cada curva representa um animal diferente. Em cores, colorido por estação, está a média de VeDBA por hora do grupo representado no painel.</w:t>
      </w:r>
    </w:p>
    <w:p>
      <w:pPr>
        <w:pStyle w:val="TextBody"/>
        <w:rPr>
          <w:lang w:val="pt-BR"/>
        </w:rPr>
      </w:pPr>
      <w:r>
        <w:rPr>
          <w:lang w:val="pt-BR"/>
        </w:rPr>
        <w:t>Aparentemente também não existe uma diferença tão grande entre machos e fêmeas quanto aos horário de atividade. Porém, temos um n bem baixo de machos capturados o que torna dificil fazermos uma observação muito concreta.</w:t>
      </w:r>
    </w:p>
    <w:p>
      <w:pPr>
        <w:pStyle w:val="TextBody"/>
        <w:rPr/>
      </w:pPr>
      <w:r>
        <w:rPr/>
        <w:drawing>
          <wp:inline distT="0" distB="0" distL="0" distR="0">
            <wp:extent cx="5943600" cy="5943600"/>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8"/>
                    <a:stretch>
                      <a:fillRect/>
                    </a:stretch>
                  </pic:blipFill>
                  <pic:spPr bwMode="auto">
                    <a:xfrm>
                      <a:off x="0" y="0"/>
                      <a:ext cx="5943600" cy="5943600"/>
                    </a:xfrm>
                    <a:prstGeom prst="rect">
                      <a:avLst/>
                    </a:prstGeom>
                  </pic:spPr>
                </pic:pic>
              </a:graphicData>
            </a:graphic>
          </wp:inline>
        </w:drawing>
      </w:r>
      <w:bookmarkStart w:id="43" w:name="X9d408e5388f2eddde44d152afa1b4c215a3f80f"/>
      <w:bookmarkStart w:id="44" w:name="exploratory-vedba-data-analysis"/>
      <w:bookmarkEnd w:id="43"/>
      <w:bookmarkEnd w:id="44"/>
    </w:p>
    <w:p>
      <w:pPr>
        <w:pStyle w:val="Heading1"/>
        <w:rPr/>
      </w:pPr>
      <w:r>
        <w:rPr/>
        <w:t>7</w:t>
        <w:tab/>
        <w:t>Models’ AIC</w:t>
      </w:r>
    </w:p>
    <w:p>
      <w:pPr>
        <w:pStyle w:val="Compact"/>
        <w:numPr>
          <w:ilvl w:val="0"/>
          <w:numId w:val="33"/>
        </w:numPr>
        <w:rPr/>
      </w:pPr>
      <w:r>
        <w:rPr/>
        <w:t>Adicionar o LL</w:t>
      </w:r>
    </w:p>
    <w:p>
      <w:pPr>
        <w:pStyle w:val="FirstParagraph"/>
        <w:rPr/>
      </w:pPr>
      <w:r>
        <w:rPr/>
        <w:drawing>
          <wp:inline distT="0" distB="0" distL="0" distR="0">
            <wp:extent cx="4620260" cy="3696335"/>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9"/>
                    <a:stretch>
                      <a:fillRect/>
                    </a:stretch>
                  </pic:blipFill>
                  <pic:spPr bwMode="auto">
                    <a:xfrm>
                      <a:off x="0" y="0"/>
                      <a:ext cx="4620260" cy="3696335"/>
                    </a:xfrm>
                    <a:prstGeom prst="rect">
                      <a:avLst/>
                    </a:prstGeom>
                  </pic:spPr>
                </pic:pic>
              </a:graphicData>
            </a:graphic>
          </wp:inline>
        </w:drawing>
      </w:r>
      <w:bookmarkStart w:id="45" w:name="models-aic"/>
      <w:bookmarkEnd w:id="45"/>
    </w:p>
    <w:p>
      <w:pPr>
        <w:pStyle w:val="Heading1"/>
        <w:rPr/>
      </w:pPr>
      <w:r>
        <w:rPr/>
        <w:t>8</w:t>
        <w:tab/>
        <w:t>Model’s Estimated Parameters</w:t>
      </w:r>
    </w:p>
    <w:p>
      <w:pPr>
        <w:pStyle w:val="FirstParagraph"/>
        <w:rPr/>
      </w:pPr>
      <w:r>
        <w:rPr/>
        <w:drawing>
          <wp:inline distT="0" distB="0" distL="0" distR="0">
            <wp:extent cx="4620260" cy="3696335"/>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0"/>
                    <a:stretch>
                      <a:fillRect/>
                    </a:stretch>
                  </pic:blipFill>
                  <pic:spPr bwMode="auto">
                    <a:xfrm>
                      <a:off x="0" y="0"/>
                      <a:ext cx="4620260" cy="3696335"/>
                    </a:xfrm>
                    <a:prstGeom prst="rect">
                      <a:avLst/>
                    </a:prstGeom>
                  </pic:spPr>
                </pic:pic>
              </a:graphicData>
            </a:graphic>
          </wp:inline>
        </w:drawing>
      </w:r>
      <w:bookmarkStart w:id="46" w:name="models-estimated-parameters"/>
      <w:bookmarkEnd w:id="46"/>
    </w:p>
    <w:p>
      <w:pPr>
        <w:pStyle w:val="Heading1"/>
        <w:rPr/>
      </w:pPr>
      <w:r>
        <w:rPr/>
        <w:t>9</w:t>
        <w:tab/>
        <w:t>Pseudo-residuals</w:t>
      </w:r>
    </w:p>
    <w:p>
      <w:pPr>
        <w:pStyle w:val="FirstParagraph"/>
        <w:rPr/>
      </w:pPr>
      <w:r>
        <w:rPr/>
        <w:drawing>
          <wp:inline distT="0" distB="0" distL="0" distR="0">
            <wp:extent cx="5943600" cy="495300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1"/>
                    <a:stretch>
                      <a:fillRect/>
                    </a:stretch>
                  </pic:blipFill>
                  <pic:spPr bwMode="auto">
                    <a:xfrm>
                      <a:off x="0" y="0"/>
                      <a:ext cx="5943600" cy="4953000"/>
                    </a:xfrm>
                    <a:prstGeom prst="rect">
                      <a:avLst/>
                    </a:prstGeom>
                  </pic:spPr>
                </pic:pic>
              </a:graphicData>
            </a:graphic>
          </wp:inline>
        </w:drawing>
      </w:r>
      <w:bookmarkStart w:id="47" w:name="pseudo-residuals"/>
      <w:bookmarkEnd w:id="47"/>
    </w:p>
    <w:p>
      <w:pPr>
        <w:pStyle w:val="Heading1"/>
        <w:rPr/>
      </w:pPr>
      <w:r>
        <w:rPr/>
        <w:t>10</w:t>
        <w:tab/>
        <w:t>VeDBA Actograms</w:t>
      </w:r>
    </w:p>
    <w:p>
      <w:pPr>
        <w:pStyle w:val="FirstParagraph"/>
        <w:rPr/>
      </w:pPr>
      <w:r>
        <w:rPr/>
        <w:drawing>
          <wp:inline distT="0" distB="0" distL="0" distR="0">
            <wp:extent cx="5943600" cy="8209915"/>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5943600" cy="8209915"/>
                    </a:xfrm>
                    <a:prstGeom prst="rect">
                      <a:avLst/>
                    </a:prstGeom>
                  </pic:spPr>
                </pic:pic>
              </a:graphicData>
            </a:graphic>
          </wp:inline>
        </w:drawing>
      </w:r>
      <w:bookmarkStart w:id="48" w:name="vedba-actograms"/>
      <w:bookmarkEnd w:id="48"/>
    </w:p>
    <w:p>
      <w:pPr>
        <w:pStyle w:val="Heading1"/>
        <w:rPr/>
      </w:pPr>
      <w:r>
        <w:rPr/>
        <w:t>11</w:t>
        <w:tab/>
        <w:t>High Activity Actograms</w:t>
      </w:r>
    </w:p>
    <w:p>
      <w:pPr>
        <w:pStyle w:val="FirstParagraph"/>
        <w:rPr/>
      </w:pPr>
      <w:r>
        <w:rPr/>
        <w:drawing>
          <wp:inline distT="0" distB="0" distL="0" distR="0">
            <wp:extent cx="5943600" cy="8209915"/>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3"/>
                    <a:stretch>
                      <a:fillRect/>
                    </a:stretch>
                  </pic:blipFill>
                  <pic:spPr bwMode="auto">
                    <a:xfrm>
                      <a:off x="0" y="0"/>
                      <a:ext cx="5943600" cy="8209915"/>
                    </a:xfrm>
                    <a:prstGeom prst="rect">
                      <a:avLst/>
                    </a:prstGeom>
                  </pic:spPr>
                </pic:pic>
              </a:graphicData>
            </a:graphic>
          </wp:inline>
        </w:drawing>
      </w:r>
      <w:bookmarkStart w:id="49" w:name="high-activity-actograms"/>
      <w:bookmarkEnd w:id="49"/>
    </w:p>
    <w:p>
      <w:pPr>
        <w:pStyle w:val="Heading1"/>
        <w:rPr/>
      </w:pPr>
      <w:r>
        <w:rPr/>
        <w:t>12</w:t>
        <w:tab/>
        <w:t>Medium Activity Actograms</w:t>
      </w:r>
    </w:p>
    <w:p>
      <w:pPr>
        <w:pStyle w:val="FirstParagraph"/>
        <w:rPr/>
      </w:pPr>
      <w:r>
        <w:rPr/>
        <w:drawing>
          <wp:inline distT="0" distB="0" distL="0" distR="0">
            <wp:extent cx="5943600" cy="8209915"/>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4"/>
                    <a:stretch>
                      <a:fillRect/>
                    </a:stretch>
                  </pic:blipFill>
                  <pic:spPr bwMode="auto">
                    <a:xfrm>
                      <a:off x="0" y="0"/>
                      <a:ext cx="5943600" cy="8209915"/>
                    </a:xfrm>
                    <a:prstGeom prst="rect">
                      <a:avLst/>
                    </a:prstGeom>
                  </pic:spPr>
                </pic:pic>
              </a:graphicData>
            </a:graphic>
          </wp:inline>
        </w:drawing>
      </w:r>
      <w:bookmarkStart w:id="50" w:name="medium-activity-actograms"/>
      <w:bookmarkEnd w:id="50"/>
    </w:p>
    <w:p>
      <w:pPr>
        <w:pStyle w:val="Heading1"/>
        <w:rPr/>
      </w:pPr>
      <w:r>
        <w:rPr/>
        <w:t>13</w:t>
        <w:tab/>
        <w:t>Rhythmicity</w:t>
      </w:r>
    </w:p>
    <w:p>
      <w:pPr>
        <w:pStyle w:val="FirstParagraph"/>
        <w:rPr/>
      </w:pPr>
      <w:r>
        <w:rPr/>
        <w:drawing>
          <wp:inline distT="0" distB="0" distL="0" distR="0">
            <wp:extent cx="5943600" cy="8208645"/>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5"/>
                    <a:stretch>
                      <a:fillRect/>
                    </a:stretch>
                  </pic:blipFill>
                  <pic:spPr bwMode="auto">
                    <a:xfrm>
                      <a:off x="0" y="0"/>
                      <a:ext cx="5943600" cy="8208645"/>
                    </a:xfrm>
                    <a:prstGeom prst="rect">
                      <a:avLst/>
                    </a:prstGeom>
                  </pic:spPr>
                </pic:pic>
              </a:graphicData>
            </a:graphic>
          </wp:inline>
        </w:drawing>
      </w:r>
      <w:bookmarkStart w:id="51" w:name="rhythmicity"/>
      <w:bookmarkEnd w:id="51"/>
    </w:p>
    <w:p>
      <w:pPr>
        <w:pStyle w:val="Heading1"/>
        <w:rPr/>
      </w:pPr>
      <w:r>
        <w:rPr/>
        <w:t>14</w:t>
        <w:tab/>
        <w:t>Period Estimation</w:t>
      </w:r>
    </w:p>
    <w:p>
      <w:pPr>
        <w:pStyle w:val="FirstParagraph"/>
        <w:rPr/>
      </w:pPr>
      <w:r>
        <w:rPr/>
        <w:drawing>
          <wp:inline distT="0" distB="0" distL="0" distR="0">
            <wp:extent cx="5943600" cy="820864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6"/>
                    <a:stretch>
                      <a:fillRect/>
                    </a:stretch>
                  </pic:blipFill>
                  <pic:spPr bwMode="auto">
                    <a:xfrm>
                      <a:off x="0" y="0"/>
                      <a:ext cx="5943600" cy="8208645"/>
                    </a:xfrm>
                    <a:prstGeom prst="rect">
                      <a:avLst/>
                    </a:prstGeom>
                  </pic:spPr>
                </pic:pic>
              </a:graphicData>
            </a:graphic>
          </wp:inline>
        </w:drawing>
      </w:r>
      <w:bookmarkStart w:id="52" w:name="period-estimation"/>
      <w:bookmarkEnd w:id="52"/>
    </w:p>
    <w:p>
      <w:pPr>
        <w:pStyle w:val="Heading1"/>
        <w:rPr/>
      </w:pPr>
      <w:r>
        <w:rPr/>
        <w:t>References</w:t>
      </w:r>
    </w:p>
    <w:p>
      <w:pPr>
        <w:pStyle w:val="FirstParagraph"/>
        <w:rPr/>
      </w:pPr>
      <w:r>
        <w:rPr/>
      </w:r>
    </w:p>
    <w:p>
      <w:pPr>
        <w:pStyle w:val="Bibliography"/>
        <w:rPr/>
      </w:pPr>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37">
        <w:r>
          <w:rPr>
            <w:rStyle w:val="InternetLink"/>
          </w:rPr>
          <w:t>https://doi.org/10.1016/j.jaridenv.2008.09.028</w:t>
        </w:r>
      </w:hyperlink>
      <w:r>
        <w:rPr/>
        <w:t>.</w:t>
      </w:r>
    </w:p>
    <w:p>
      <w:pPr>
        <w:pStyle w:val="Bibliography"/>
        <w:rPr/>
      </w:pPr>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38">
        <w:r>
          <w:rPr>
            <w:rStyle w:val="InternetLink"/>
          </w:rPr>
          <w:t>https://doi.org/10.7717/peerj.2559</w:t>
        </w:r>
      </w:hyperlink>
      <w:r>
        <w:rPr/>
        <w:t>.</w:t>
      </w:r>
    </w:p>
    <w:p>
      <w:pPr>
        <w:pStyle w:val="Bibliography"/>
        <w:rPr/>
      </w:pPr>
      <w:r>
        <w:rPr/>
        <w:t xml:space="preserve">Aranda-Rickert, Adriana, Patricia Diez, and Brigitte Marazzi. 2014. “Extrafloral Nectar Fuels Ant Life in Deserts.” </w:t>
      </w:r>
      <w:r>
        <w:rPr>
          <w:i/>
          <w:iCs/>
        </w:rPr>
        <w:t>AoB PLANTS</w:t>
      </w:r>
      <w:r>
        <w:rPr/>
        <w:t xml:space="preserve"> 6 (January). </w:t>
      </w:r>
      <w:hyperlink r:id="rId39">
        <w:r>
          <w:rPr>
            <w:rStyle w:val="InternetLink"/>
          </w:rPr>
          <w:t>https://doi.org/10.1093/aobpla/plu068</w:t>
        </w:r>
      </w:hyperlink>
      <w:r>
        <w:rPr/>
        <w:t>.</w:t>
      </w:r>
    </w:p>
    <w:p>
      <w:pPr>
        <w:pStyle w:val="Bibliography"/>
        <w:rPr/>
      </w:pPr>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40">
        <w:r>
          <w:rPr>
            <w:rStyle w:val="InternetLink"/>
          </w:rPr>
          <w:t>https://doi.org/10.1111/j.1570-7458.2011.01111.x</w:t>
        </w:r>
      </w:hyperlink>
      <w:r>
        <w:rPr/>
        <w:t>.</w:t>
      </w:r>
    </w:p>
    <w:p>
      <w:pPr>
        <w:pStyle w:val="Bibliography"/>
        <w:rPr/>
      </w:pPr>
      <w:r>
        <w:rPr/>
        <w:t xml:space="preserve">Bivand, Roger, and Nicholas Lewin-Koh. 2020. “Maptools: Tools for Handling Spatial Objects.” </w:t>
      </w:r>
      <w:hyperlink r:id="rId41">
        <w:r>
          <w:rPr>
            <w:rStyle w:val="InternetLink"/>
          </w:rPr>
          <w:t>https://CRAN.R-project.org/package=maptools</w:t>
        </w:r>
      </w:hyperlink>
      <w:r>
        <w:rPr/>
        <w:t>.</w:t>
      </w:r>
    </w:p>
    <w:p>
      <w:pPr>
        <w:pStyle w:val="Bibliography"/>
        <w:rPr/>
      </w:pPr>
      <w:r>
        <w:rPr/>
        <w:t xml:space="preserve">Bunn, Andrew G. 2008. “A Dendrochronology Program Library in R (dplR).” </w:t>
      </w:r>
      <w:r>
        <w:rPr>
          <w:i/>
          <w:iCs/>
        </w:rPr>
        <w:t>Dendrochronologia</w:t>
      </w:r>
      <w:r>
        <w:rPr/>
        <w:t xml:space="preserve"> 26 (2): 115–24. </w:t>
      </w:r>
      <w:hyperlink r:id="rId42">
        <w:r>
          <w:rPr>
            <w:rStyle w:val="InternetLink"/>
          </w:rPr>
          <w:t>https://doi.org/10.1016/j.dendro.2008.01.002</w:t>
        </w:r>
      </w:hyperlink>
      <w:r>
        <w:rPr/>
        <w:t>.</w:t>
      </w:r>
    </w:p>
    <w:p>
      <w:pPr>
        <w:pStyle w:val="Bibliography"/>
        <w:rPr/>
      </w:pPr>
      <w:r>
        <w:rPr/>
        <w:t xml:space="preserve">Burnham, Kenneth P., David Raymond Anderson, and Kenneth P. Burnham. 2002. </w:t>
      </w:r>
      <w:r>
        <w:rPr>
          <w:i/>
          <w:iCs/>
        </w:rPr>
        <w:t>Model Selection and Multimodel Inference: A Practical Information-Theoretic Approach</w:t>
      </w:r>
      <w:r>
        <w:rPr/>
        <w:t>. 2nd ed. New York: Springer.</w:t>
      </w:r>
      <w:bookmarkStart w:id="53" w:name="ref-burnham2002"/>
      <w:bookmarkEnd w:id="53"/>
    </w:p>
    <w:p>
      <w:pPr>
        <w:pStyle w:val="Bibliography"/>
        <w:rPr/>
      </w:pPr>
      <w:r>
        <w:rPr/>
        <w:t xml:space="preserve">Dowse, Harold B. 2009. “Chapter 6 Analyses for Physiological and Behavioral Rhythmicity.” In, 454:141–74. Elsevier. </w:t>
      </w:r>
      <w:hyperlink r:id="rId43">
        <w:r>
          <w:rPr>
            <w:rStyle w:val="InternetLink"/>
          </w:rPr>
          <w:t>https://doi.org/10.1016/S0076-6879(08)03806-8</w:t>
        </w:r>
      </w:hyperlink>
      <w:r>
        <w:rPr/>
        <w:t>.</w:t>
      </w:r>
    </w:p>
    <w:p>
      <w:pPr>
        <w:pStyle w:val="Bibliography"/>
        <w:rPr/>
      </w:pPr>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44">
        <w:r>
          <w:rPr>
            <w:rStyle w:val="InternetLink"/>
          </w:rPr>
          <w:t>https://doi.org/10.1016/j.jaridenv.2011.04.034</w:t>
        </w:r>
      </w:hyperlink>
      <w:r>
        <w:rPr/>
        <w:t>.</w:t>
      </w:r>
    </w:p>
    <w:p>
      <w:pPr>
        <w:pStyle w:val="Bibliography"/>
        <w:rPr/>
      </w:pPr>
      <w:r>
        <w:rPr/>
        <w:t xml:space="preserve">Halle, S., and Nils Chr Stenseth, eds. 2000. </w:t>
      </w:r>
      <w:r>
        <w:rPr>
          <w:i/>
          <w:iCs/>
        </w:rPr>
        <w:t>Activity Patterns in Small Mammals: An Ecological Approach</w:t>
      </w:r>
      <w:r>
        <w:rPr/>
        <w:t>. Ecological Studies, v. 141. Berlin ; New York: Springer.</w:t>
      </w:r>
      <w:bookmarkStart w:id="54" w:name="ref-activity2000"/>
      <w:bookmarkEnd w:id="54"/>
    </w:p>
    <w:p>
      <w:pPr>
        <w:pStyle w:val="Bibliography"/>
        <w:rPr/>
      </w:pPr>
      <w:r>
        <w:rPr/>
        <w:t xml:space="preserve">Hans W. Borchers. 2019. “Pracma: Practical Numerical Math Functions.” </w:t>
      </w:r>
      <w:hyperlink r:id="rId45">
        <w:r>
          <w:rPr>
            <w:rStyle w:val="InternetLink"/>
          </w:rPr>
          <w:t>https://CRAN.R-project.org/package=pracma</w:t>
        </w:r>
      </w:hyperlink>
      <w:r>
        <w:rPr/>
        <w:t>.</w:t>
      </w:r>
    </w:p>
    <w:p>
      <w:pPr>
        <w:pStyle w:val="Bibliography"/>
        <w:rPr/>
      </w:pPr>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46">
        <w:r>
          <w:rPr>
            <w:rStyle w:val="InternetLink"/>
          </w:rPr>
          <w:t>https://doi.org/10.1093/conphys/coz044</w:t>
        </w:r>
      </w:hyperlink>
      <w:r>
        <w:rPr/>
        <w:t>.</w:t>
      </w:r>
    </w:p>
    <w:p>
      <w:pPr>
        <w:pStyle w:val="Bibliography"/>
        <w:rPr/>
      </w:pPr>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47">
        <w:r>
          <w:rPr>
            <w:rStyle w:val="InternetLink"/>
          </w:rPr>
          <w:t>https://doi.org/10.1890/11-2241.1</w:t>
        </w:r>
      </w:hyperlink>
      <w:r>
        <w:rPr/>
        <w:t>.</w:t>
      </w:r>
    </w:p>
    <w:p>
      <w:pPr>
        <w:pStyle w:val="Bibliography"/>
        <w:rPr/>
      </w:pPr>
      <w:r>
        <w:rPr/>
        <w:t xml:space="preserve">Leise, Tanya L. 2017. “Analysis of Nonstationary Time Series for Biological Rhythms Research.” </w:t>
      </w:r>
      <w:r>
        <w:rPr>
          <w:i/>
          <w:iCs/>
        </w:rPr>
        <w:t>Journal of Biological Rhythms</w:t>
      </w:r>
      <w:r>
        <w:rPr/>
        <w:t xml:space="preserve"> 32 (3): 187–94. </w:t>
      </w:r>
      <w:hyperlink r:id="rId48">
        <w:r>
          <w:rPr>
            <w:rStyle w:val="InternetLink"/>
          </w:rPr>
          <w:t>https://doi.org/10.1177/0748730417709105</w:t>
        </w:r>
      </w:hyperlink>
      <w:r>
        <w:rPr/>
        <w:t>.</w:t>
      </w:r>
    </w:p>
    <w:p>
      <w:pPr>
        <w:pStyle w:val="Bibliography"/>
        <w:rPr/>
      </w:pPr>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49">
        <w:r>
          <w:rPr>
            <w:rStyle w:val="InternetLink"/>
          </w:rPr>
          <w:t>https://doi.org/10.1111/2041-210X.12657</w:t>
        </w:r>
      </w:hyperlink>
      <w:r>
        <w:rPr/>
        <w:t>.</w:t>
      </w:r>
    </w:p>
    <w:p>
      <w:pPr>
        <w:pStyle w:val="Bibliography"/>
        <w:rPr/>
      </w:pPr>
      <w:r>
        <w:rPr/>
        <w:t xml:space="preserve">Levine, Joel D, Pablo Funes, Harold B Dowse, and Jeffrey C Hall. 2002. “Signal Analysis of Behavioral and Molecular Cycles.” </w:t>
      </w:r>
      <w:r>
        <w:rPr>
          <w:i/>
          <w:iCs/>
        </w:rPr>
        <w:t>BMC Neuroscience</w:t>
      </w:r>
      <w:r>
        <w:rPr/>
        <w:t>, 25.</w:t>
      </w:r>
      <w:bookmarkStart w:id="55" w:name="ref-levine2002"/>
      <w:bookmarkEnd w:id="55"/>
    </w:p>
    <w:p>
      <w:pPr>
        <w:pStyle w:val="Bibliography"/>
        <w:rPr/>
      </w:pPr>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50">
        <w:r>
          <w:rPr>
            <w:rStyle w:val="InternetLink"/>
          </w:rPr>
          <w:t>https://doi.org/10.1111/ele.13610</w:t>
        </w:r>
      </w:hyperlink>
      <w:r>
        <w:rPr/>
        <w:t>.</w:t>
      </w:r>
    </w:p>
    <w:p>
      <w:pPr>
        <w:pStyle w:val="Bibliography"/>
        <w:rPr/>
      </w:pPr>
      <w:r>
        <w:rPr/>
        <w:t>McClintock, Brett T, and Theo Michelot. 2021. “momentuHMM: R Package for Analysis of Telemetry Data Using Generalized Multivariate Hidden Markov Models of Animal Movement,” 155.</w:t>
      </w:r>
      <w:bookmarkStart w:id="56" w:name="ref-mcclintock2021"/>
      <w:bookmarkEnd w:id="56"/>
    </w:p>
    <w:p>
      <w:pPr>
        <w:pStyle w:val="Bibliography"/>
        <w:rPr/>
      </w:pPr>
      <w:r>
        <w:rPr/>
        <w:t>Michelot, Theo, and Roland Langrock. 2019. “A Short Guide to Choosing Initial Parameter Values for the Estimation in moveHMM,” 10.</w:t>
      </w:r>
      <w:bookmarkStart w:id="57" w:name="ref-michelot2019"/>
      <w:bookmarkEnd w:id="57"/>
    </w:p>
    <w:p>
      <w:pPr>
        <w:pStyle w:val="Bibliography"/>
        <w:rPr/>
      </w:pPr>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51">
        <w:r>
          <w:rPr>
            <w:rStyle w:val="InternetLink"/>
          </w:rPr>
          <w:t>https://doi.org/10.1186/s40462-018-0127-3</w:t>
        </w:r>
      </w:hyperlink>
      <w:r>
        <w:rPr/>
        <w:t>.</w:t>
      </w:r>
    </w:p>
    <w:p>
      <w:pPr>
        <w:pStyle w:val="Bibliography"/>
        <w:rPr/>
      </w:pPr>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52">
        <w:r>
          <w:rPr>
            <w:rStyle w:val="InternetLink"/>
          </w:rPr>
          <w:t>https://doi.org/10.1002/ece3.4740</w:t>
        </w:r>
      </w:hyperlink>
      <w:r>
        <w:rPr/>
        <w:t>.</w:t>
      </w:r>
    </w:p>
    <w:p>
      <w:pPr>
        <w:pStyle w:val="Bibliography"/>
        <w:rPr/>
      </w:pPr>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53">
        <w:r>
          <w:rPr>
            <w:rStyle w:val="InternetLink"/>
          </w:rPr>
          <w:t>https://doi.org/10.1111/j.1365-2656.2009.01583.x</w:t>
        </w:r>
      </w:hyperlink>
      <w:r>
        <w:rPr/>
        <w:t>.</w:t>
      </w:r>
    </w:p>
    <w:p>
      <w:pPr>
        <w:pStyle w:val="Bibliography"/>
        <w:rPr/>
      </w:pPr>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54">
        <w:r>
          <w:rPr>
            <w:rStyle w:val="InternetLink"/>
          </w:rPr>
          <w:t>https://doi.org/10.1007/s13253-017-0283-8</w:t>
        </w:r>
      </w:hyperlink>
      <w:r>
        <w:rPr/>
        <w:t>.</w:t>
      </w:r>
    </w:p>
    <w:p>
      <w:pPr>
        <w:pStyle w:val="Bibliography"/>
        <w:rPr/>
      </w:pPr>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55">
        <w:r>
          <w:rPr>
            <w:rStyle w:val="InternetLink"/>
          </w:rPr>
          <w:t>https://doi.org/10.1371/journal.pone.0031187</w:t>
        </w:r>
      </w:hyperlink>
      <w:r>
        <w:rPr/>
        <w:t>.</w:t>
      </w:r>
    </w:p>
    <w:p>
      <w:pPr>
        <w:pStyle w:val="Bibliography"/>
        <w:rPr/>
      </w:pPr>
      <w:r>
        <w:rPr/>
        <w:t xml:space="preserve">R Core Team. 2020. “R: A Language and Environment for Statistical Computing.” </w:t>
      </w:r>
      <w:hyperlink r:id="rId56">
        <w:r>
          <w:rPr>
            <w:rStyle w:val="InternetLink"/>
          </w:rPr>
          <w:t>https://www.R-project.org/.</w:t>
        </w:r>
      </w:hyperlink>
    </w:p>
    <w:p>
      <w:pPr>
        <w:pStyle w:val="Bibliography"/>
        <w:rPr/>
      </w:pPr>
      <w:r>
        <w:rPr/>
        <w:t xml:space="preserve">Ruf, T. 1999. “The Lomb-Scargle Periodogram in Biological Rhythm Research: Analysis of Incomplete and Unequally Spaced Time-Series.” </w:t>
      </w:r>
      <w:r>
        <w:rPr>
          <w:i/>
          <w:iCs/>
        </w:rPr>
        <w:t>Biological Rhythm Research</w:t>
      </w:r>
      <w:r>
        <w:rPr/>
        <w:t xml:space="preserve"> 30 (2): 178–201. </w:t>
      </w:r>
      <w:hyperlink r:id="rId57">
        <w:r>
          <w:rPr>
            <w:rStyle w:val="InternetLink"/>
          </w:rPr>
          <w:t>https://doi.org/10.1076/brhm.30.2.178.1422</w:t>
        </w:r>
      </w:hyperlink>
      <w:r>
        <w:rPr/>
        <w:t>.</w:t>
      </w:r>
    </w:p>
    <w:p>
      <w:pPr>
        <w:pStyle w:val="Bibliography"/>
        <w:rPr/>
      </w:pPr>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58">
        <w:r>
          <w:rPr>
            <w:rStyle w:val="InternetLink"/>
          </w:rPr>
          <w:t>https://doi.org/10.3354/ab00104</w:t>
        </w:r>
      </w:hyperlink>
      <w:r>
        <w:rPr/>
        <w:t>.</w:t>
      </w:r>
    </w:p>
    <w:p>
      <w:pPr>
        <w:pStyle w:val="Bibliography"/>
        <w:rPr/>
      </w:pPr>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59">
        <w:r>
          <w:rPr>
            <w:rStyle w:val="InternetLink"/>
          </w:rPr>
          <w:t>https://doi.org/10.1371/journal.pone.0037918</w:t>
        </w:r>
      </w:hyperlink>
      <w:r>
        <w:rPr/>
        <w:t>.</w:t>
      </w:r>
    </w:p>
    <w:p>
      <w:pPr>
        <w:pStyle w:val="Bibliography"/>
        <w:rPr/>
      </w:pPr>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60">
        <w:r>
          <w:rPr>
            <w:rStyle w:val="InternetLink"/>
          </w:rPr>
          <w:t>https://doi.org/10.1080/07420520802686331</w:t>
        </w:r>
      </w:hyperlink>
      <w:r>
        <w:rPr/>
        <w:t>.</w:t>
      </w:r>
    </w:p>
    <w:p>
      <w:pPr>
        <w:pStyle w:val="Bibliography"/>
        <w:rPr/>
      </w:pPr>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61">
        <w:r>
          <w:rPr>
            <w:rStyle w:val="InternetLink"/>
          </w:rPr>
          <w:t>https://doi.org/10.1111/1365-2656.12290</w:t>
        </w:r>
      </w:hyperlink>
      <w:r>
        <w:rPr/>
        <w:t>.</w:t>
      </w:r>
    </w:p>
    <w:p>
      <w:pPr>
        <w:pStyle w:val="Bibliography"/>
        <w:rPr/>
      </w:pPr>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62">
        <w:r>
          <w:rPr>
            <w:rStyle w:val="InternetLink"/>
          </w:rPr>
          <w:t>https://doi.org/10.1644/14-MAMM-A-062</w:t>
        </w:r>
      </w:hyperlink>
      <w:r>
        <w:rPr/>
        <w:t>.</w:t>
      </w:r>
    </w:p>
    <w:p>
      <w:pPr>
        <w:pStyle w:val="Bibliography"/>
        <w:spacing w:before="0" w:after="200"/>
        <w:rPr/>
      </w:pPr>
      <w:r>
        <w:rPr/>
        <w:t xml:space="preserve">Zucchini, Walter, Iain MacDonald, and Roland Langrock. 2016. </w:t>
      </w:r>
      <w:r>
        <w:rPr>
          <w:i/>
          <w:iCs/>
        </w:rPr>
        <w:t>Hidden Markov Models for Time Series - An Introduction Using R</w:t>
      </w:r>
      <w:r>
        <w:rPr/>
        <w:t>. Vol. 43.</w:t>
      </w:r>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Patricia Tachinardi" w:date="2021-09-24T15:17:00Z" w:initials="PT">
    <w:p>
      <w:r>
        <w:rPr>
          <w:rFonts w:ascii="Liberation Serif" w:hAnsi="Liberation Serif" w:eastAsia="Segoe UI" w:cs="Tahoma"/>
          <w:lang w:eastAsia="en-US" w:bidi="en-US" w:val="pt-BR"/>
        </w:rPr>
        <w:t>Você consegue estimar qual é a área em m2 da nossa área de estudo? Se tiver essa informação seria interessante colocar aqui.</w:t>
      </w:r>
    </w:p>
  </w:comment>
  <w:comment w:id="1" w:author="Patricia Tachinardi" w:date="2021-09-24T15:19:00Z" w:initials="PT">
    <w:p>
      <w:r>
        <w:rPr>
          <w:rFonts w:ascii="Liberation Serif" w:hAnsi="Liberation Serif" w:eastAsia="Segoe UI" w:cs="Tahoma"/>
          <w:lang w:eastAsia="en-US" w:bidi="en-US" w:val="pt-BR"/>
        </w:rPr>
        <w:t>Achei interessante acrescentar as estações aqui</w:t>
      </w:r>
    </w:p>
  </w:comment>
  <w:comment w:id="2" w:author="Patricia Tachinardi" w:date="2021-09-24T15:23:00Z" w:initials="PT">
    <w:p>
      <w:r>
        <w:rPr>
          <w:rFonts w:ascii="Liberation Serif" w:hAnsi="Liberation Serif" w:eastAsia="Segoe UI" w:cs="Tahoma"/>
          <w:lang w:eastAsia="en-US" w:bidi="en-US" w:val="pt-BR"/>
        </w:rPr>
        <w:t>Acho que “tubing” é mais usado para aqueles tubos flexíveis</w:t>
      </w:r>
    </w:p>
  </w:comment>
  <w:comment w:id="3" w:author="Patricia Tachinardi" w:date="2021-09-24T15:46:00Z" w:initials="PT">
    <w:p>
      <w:r>
        <w:rPr>
          <w:rFonts w:ascii="Liberation Serif" w:hAnsi="Liberation Serif" w:eastAsia="Segoe UI" w:cs="Tahoma"/>
          <w:lang w:eastAsia="en-US" w:bidi="en-US" w:val="pt-BR"/>
        </w:rPr>
        <w:t>Sugeri esta mudança porque o luxímetro não é tecnicamente um sensor de atividade</w:t>
      </w:r>
    </w:p>
  </w:comment>
  <w:comment w:id="4" w:author="Patricia Tachinardi" w:date="2021-09-24T15:51:00Z" w:initials="PT">
    <w:p>
      <w:r>
        <w:rPr>
          <w:rFonts w:ascii="Liberation Serif" w:hAnsi="Liberation Serif" w:eastAsia="Segoe UI" w:cs="Tahoma"/>
          <w:lang w:eastAsia="en-US" w:bidi="en-US" w:val="pt-BR"/>
        </w:rPr>
        <w:t>Adicionar a precisão e o limiar mínimo (2 lux?)</w:t>
      </w:r>
    </w:p>
  </w:comment>
  <w:comment w:id="5" w:author="Patricia Tachinardi" w:date="2021-09-24T17:49:00Z" w:initials="PT">
    <w:p>
      <w:r>
        <w:rPr>
          <w:rFonts w:ascii="Liberation Serif" w:hAnsi="Liberation Serif" w:eastAsia="Segoe UI" w:cs="Tahoma"/>
          <w:lang w:eastAsia="en-US" w:bidi="en-US" w:val="pt-BR"/>
        </w:rPr>
        <w:t xml:space="preserve">Eu acho melhor chamar de “diurnality index”, pois com a correção do fotoperíodo não fica exatamente a porcentagem de atividade durante a fase de claro. Eu acho que seria bom você explicar aqui que o índice vai de 0 a 1, sendo que índice entre 0 e 0.5 indicam mais atividade à noite e entre 0.5 e 1 mais atividade durante o dia.  </w:t>
      </w:r>
    </w:p>
  </w:comment>
  <w:comment w:id="6" w:author="Patricia Tachinardi" w:date="2021-09-24T16:43:00Z" w:initials="PT">
    <w:p>
      <w:r>
        <w:rPr>
          <w:rFonts w:ascii="Liberation Serif" w:hAnsi="Liberation Serif" w:eastAsia="Segoe UI" w:cs="Tahoma"/>
          <w:lang w:eastAsia="en-US" w:bidi="en-US" w:val="pt-BR"/>
        </w:rPr>
        <w:t xml:space="preserve">Não esquecer de acrescentar a análise das diferenças entre estados. </w:t>
      </w:r>
    </w:p>
  </w:comment>
  <w:comment w:id="7" w:author="Patricia Tachinardi" w:date="2021-09-24T17:17:00Z" w:initials="PT">
    <w:p>
      <w:r>
        <w:rPr>
          <w:rFonts w:ascii="Liberation Serif" w:hAnsi="Liberation Serif" w:eastAsia="Segoe UI" w:cs="Tahoma"/>
          <w:lang w:eastAsia="en-US" w:bidi="en-US" w:val="pt-BR"/>
        </w:rPr>
        <w:t xml:space="preserve">No artigo do fotoperiodismo um dos revisores criticou muita repetição dos métodos nos resultados, então eu  enxuguei um pouco algumas partes aqui. </w:t>
      </w:r>
    </w:p>
  </w:comment>
  <w:comment w:id="8" w:author="Patricia Tachinardi" w:date="2021-09-24T17:08:00Z" w:initials="PT">
    <w:p>
      <w:r>
        <w:rPr>
          <w:rFonts w:ascii="Liberation Serif" w:hAnsi="Liberation Serif" w:eastAsia="Segoe UI" w:cs="Tahoma"/>
          <w:lang w:eastAsia="en-US" w:bidi="en-US" w:val="pt-BR"/>
        </w:rPr>
        <w:t>Não entendi bem esta parte, Outubro Julho também não foi significante?</w:t>
      </w:r>
    </w:p>
  </w:comment>
  <w:comment w:id="9" w:author="Patricia Tachinardi" w:date="2021-09-24T17:39:00Z" w:initials="PT">
    <w:p>
      <w:r>
        <w:rPr>
          <w:rFonts w:ascii="Liberation Serif" w:hAnsi="Liberation Serif" w:eastAsia="Segoe UI" w:cs="Tahoma"/>
          <w:lang w:val="en-US" w:eastAsia="en-US" w:bidi="en-US"/>
        </w:rPr>
        <w:t>Explicar boxplots e asteriscos.</w:t>
      </w:r>
    </w:p>
  </w:comment>
  <w:comment w:id="10" w:author="Patricia Tachinardi" w:date="2021-09-24T17:15:00Z" w:initials="PT">
    <w:p>
      <w:r>
        <w:rPr>
          <w:rFonts w:ascii="Liberation Serif" w:hAnsi="Liberation Serif" w:eastAsia="Segoe UI" w:cs="Tahoma"/>
          <w:lang w:eastAsia="en-US" w:bidi="en-US" w:val="pt-BR"/>
        </w:rPr>
        <w:t xml:space="preserve">Arrumar a legenda dos estados para o “Marginal” ser uma linha tracejada. Não encontrei vedba no gráfico, não são as barras do histograma? Caso sim, retirar da legenda dos estados. </w:t>
      </w:r>
    </w:p>
  </w:comment>
  <w:comment w:id="11" w:author="Patricia Tachinardi" w:date="2021-09-24T17:31:00Z" w:initials="PT">
    <w:p>
      <w:r>
        <w:rPr>
          <w:rFonts w:ascii="Liberation Serif" w:hAnsi="Liberation Serif" w:eastAsia="Segoe UI" w:cs="Tahoma"/>
          <w:lang w:eastAsia="en-US" w:bidi="en-US" w:val="pt-BR"/>
        </w:rPr>
        <w:t xml:space="preserve">Nomear os eixos x dos gráficos: Time (hour of the day). Na legenda, dizer que o horário corresponde à UTC-3. Acho que seria bom manter as cores nos gráficos grandes também, assim ajuda a visualizar os pequenos. </w:t>
      </w:r>
    </w:p>
  </w:comment>
  <w:comment w:id="12" w:author="Patricia Tachinardi" w:date="2021-09-24T17:40:00Z" w:initials="PT">
    <w:p>
      <w:r>
        <w:rPr>
          <w:rFonts w:ascii="Liberation Serif" w:hAnsi="Liberation Serif" w:eastAsia="Segoe UI" w:cs="Tahoma"/>
          <w:lang w:eastAsia="en-US" w:bidi="en-US" w:val="pt-BR"/>
        </w:rPr>
        <w:t xml:space="preserve">Explicar que você est;a representando o boxplot e os pontos individuais. Tambem explicar os asteriscos. </w:t>
      </w:r>
    </w:p>
  </w:comment>
  <w:comment w:id="13" w:author="Patricia Tachinardi" w:date="2021-09-24T17:42:00Z" w:initials="PT">
    <w:p>
      <w:r>
        <w:rPr>
          <w:rFonts w:ascii="Liberation Serif" w:hAnsi="Liberation Serif" w:eastAsia="Segoe UI" w:cs="Tahoma"/>
          <w:lang w:eastAsia="en-US" w:bidi="en-US" w:val="pt-BR"/>
        </w:rPr>
        <w:t xml:space="preserve">Uniformizar se vai usar porcentagem (como está no texto) ou decimais (como está nos gráficos) para diurnalidade. Como eu escrevi nos métodos, prefiro o uso de “índice de diurnalidade” por causa da correção pelo fotoperíodo. Se optar por usar esse termo, arrumar aqui na parte dos resultados. </w:t>
      </w:r>
    </w:p>
  </w:comment>
  <w:comment w:id="14" w:author="Patricia Tachinardi" w:date="2021-09-24T17:46:00Z" w:initials="PT">
    <w:p>
      <w:r>
        <w:rPr>
          <w:rFonts w:ascii="Liberation Serif" w:hAnsi="Liberation Serif" w:eastAsia="Segoe UI" w:cs="Tahoma"/>
          <w:lang w:eastAsia="en-US" w:bidi="en-US" w:val="pt-BR"/>
        </w:rPr>
        <w:t>Não entendi bem</w:t>
      </w:r>
    </w:p>
  </w:comment>
  <w:comment w:id="15" w:author="Patricia Tachinardi" w:date="2021-09-24T17:54:00Z" w:initials="PT">
    <w:p>
      <w:r>
        <w:rPr>
          <w:rFonts w:ascii="Liberation Serif" w:hAnsi="Liberation Serif" w:eastAsia="Segoe UI" w:cs="Tahoma"/>
          <w:lang w:eastAsia="en-US" w:bidi="en-US" w:val="pt-BR"/>
        </w:rPr>
        <w:t xml:space="preserve">Colocar a tabela nos suplementos, pois fica redundante com a figura no texto principal. </w:t>
      </w:r>
    </w:p>
  </w:comment>
  <w:comment w:id="16" w:author="Patricia Tachinardi" w:date="2021-09-24T17:55:00Z" w:initials="PT">
    <w:p>
      <w:r>
        <w:rPr>
          <w:rFonts w:ascii="Liberation Serif" w:hAnsi="Liberation Serif" w:eastAsia="Segoe UI" w:cs="Tahoma"/>
          <w:lang w:eastAsia="en-US" w:bidi="en-US" w:val="pt-BR"/>
        </w:rPr>
        <w:t>Colocar a tabela nos suplementos. Daria para fazer a porcentagem de de rítmicos e arrítmicos de forma gráfica?</w:t>
      </w:r>
    </w:p>
    <w:p>
      <w:r>
        <w:rPr>
          <w:rFonts w:ascii="Liberation Serif" w:hAnsi="Liberation Serif" w:eastAsia="Segoe UI" w:cs="Tahoma"/>
          <w:lang w:val="en-US" w:eastAsia="en-US" w:bidi="en-US"/>
        </w:rPr>
      </w:r>
    </w:p>
  </w:comment>
  <w:comment w:id="17" w:author="Patricia Tachinardi" w:date="2021-09-24T18:05:00Z" w:initials="PT">
    <w:p>
      <w:r>
        <w:rPr>
          <w:rFonts w:ascii="Liberation Serif" w:hAnsi="Liberation Serif" w:eastAsia="Segoe UI" w:cs="Tahoma"/>
          <w:lang w:eastAsia="en-US" w:bidi="en-US" w:val="pt-BR"/>
        </w:rPr>
        <w:t xml:space="preserve"> Você quer dizer que não difere de “High Activity”? Seria bom fazer um anova aqui entre os estados para o RI.</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bering>
</file>

<file path=word/settings.xml><?xml version="1.0" encoding="utf-8"?>
<w:settings xmlns:w="http://schemas.openxmlformats.org/wordprocessingml/2006/main">
  <w:zoom w:percent="90"/>
  <w:trackRevisions/>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spacing w:before="340" w:after="369"/>
      <w:outlineLvl w:val="0"/>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2"/>
    </w:pPr>
    <w:rPr>
      <w:rFonts w:ascii="Garamond" w:hAnsi="Garamond"/>
      <w:b/>
    </w:rPr>
  </w:style>
  <w:style w:type="paragraph" w:styleId="Heading4">
    <w:name w:val="Heading 4"/>
    <w:basedOn w:val="Normal"/>
    <w:next w:val="TextBody"/>
    <w:uiPriority w:val="9"/>
    <w:unhideWhenUsed/>
    <w:qFormat/>
    <w:rsid w:val="00cc2101"/>
    <w:pPr>
      <w:keepNext w:val="true"/>
      <w:keepLines/>
      <w:spacing w:before="369" w:after="340"/>
      <w:outlineLvl w:val="3"/>
    </w:pPr>
    <w:rPr>
      <w:rFonts w:ascii="Garamond" w:hAnsi="Garamond" w:eastAsia="" w:cs="" w:cstheme="majorBidi" w:eastAsiaTheme="majorEastAsia"/>
      <w:b/>
      <w:bCs/>
    </w:rPr>
  </w:style>
  <w:style w:type="paragraph" w:styleId="Heading5">
    <w:name w:val="Heading 5"/>
    <w:basedOn w:val="Normal"/>
    <w:next w:val="TextBody"/>
    <w:uiPriority w:val="9"/>
    <w:unhideWhenUsed/>
    <w:qFormat/>
    <w:rsid w:val="00cc2101"/>
    <w:pPr>
      <w:keepNext w:val="true"/>
      <w:keepLines/>
      <w:spacing w:before="200" w:after="0"/>
      <w:outlineLvl w:val="4"/>
    </w:pPr>
    <w:rPr>
      <w:rFonts w:ascii="Garamond" w:hAnsi="Garamond" w:eastAsia="" w:cs="" w:cstheme="majorBidi" w:eastAsiaTheme="majorEastAsia"/>
      <w:iCs/>
    </w:rPr>
  </w:style>
  <w:style w:type="paragraph" w:styleId="Heading6">
    <w:name w:val="Heading 6"/>
    <w:basedOn w:val="Normal"/>
    <w:next w:val="TextBody"/>
    <w:uiPriority w:val="9"/>
    <w:unhideWhenUsed/>
    <w:qFormat/>
    <w:rsid w:val="00cc2101"/>
    <w:pPr>
      <w:keepNext w:val="true"/>
      <w:keepLines/>
      <w:spacing w:before="200" w:after="0"/>
      <w:outlineLvl w:val="5"/>
    </w:pPr>
    <w:rPr>
      <w:rFonts w:ascii="Garamond" w:hAnsi="Garamond" w:eastAsia="" w:cs="" w:cstheme="majorBidi" w:eastAsiaTheme="majorEastAsia"/>
    </w:rPr>
  </w:style>
  <w:style w:type="paragraph" w:styleId="Heading7">
    <w:name w:val="Heading 7"/>
    <w:basedOn w:val="Normal"/>
    <w:next w:val="TextBody"/>
    <w:uiPriority w:val="9"/>
    <w:unhideWhenUsed/>
    <w:qFormat/>
    <w:rsid w:val="00cc2101"/>
    <w:pPr>
      <w:keepNext w:val="true"/>
      <w:keepLines/>
      <w:spacing w:before="200" w:after="0"/>
      <w:outlineLvl w:val="6"/>
    </w:pPr>
    <w:rPr>
      <w:rFonts w:ascii="Garamond" w:hAnsi="Garamond" w:eastAsia="" w:cs="" w:cstheme="majorBidi" w:eastAsiaTheme="majorEastAsia"/>
    </w:rPr>
  </w:style>
  <w:style w:type="paragraph" w:styleId="Heading8">
    <w:name w:val="Heading 8"/>
    <w:basedOn w:val="Normal"/>
    <w:next w:val="TextBody"/>
    <w:uiPriority w:val="9"/>
    <w:unhideWhenUsed/>
    <w:qFormat/>
    <w:rsid w:val="00cc2101"/>
    <w:pPr>
      <w:keepNext w:val="true"/>
      <w:keepLines/>
      <w:spacing w:before="200" w:after="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Legenda"/>
    <w:qFormat/>
    <w:rPr/>
  </w:style>
  <w:style w:type="character" w:styleId="VerbatimChar" w:customStyle="1">
    <w:name w:val="Verbatim Char"/>
    <w:basedOn w:val="LegendaChar"/>
    <w:link w:val="SourceCode"/>
    <w:qFormat/>
    <w:rPr>
      <w:rFonts w:ascii="Consolas" w:hAnsi="Consolas"/>
      <w:sz w:val="22"/>
    </w:rPr>
  </w:style>
  <w:style w:type="character" w:styleId="FootnoteCharacters" w:customStyle="1">
    <w:name w:val="Footnote Characters"/>
    <w:basedOn w:val="LegendaChar"/>
    <w:qFormat/>
    <w:rPr>
      <w:vertAlign w:val="superscript"/>
    </w:rPr>
  </w:style>
  <w:style w:type="character" w:styleId="FootnoteAnchor" w:customStyle="1">
    <w:name w:val="Footnote Anchor"/>
    <w:rPr>
      <w:vertAlign w:val="superscript"/>
    </w:rPr>
  </w:style>
  <w:style w:type="character" w:styleId="InternetLink">
    <w:name w:val="Hyperlink"/>
    <w:basedOn w:val="LegendaChar"/>
    <w:rPr>
      <w:color w:val="4F81BD" w:themeColor="accent1"/>
    </w:rPr>
  </w:style>
  <w:style w:type="character" w:styleId="CorpodetextoChar" w:customStyle="1">
    <w:name w:val="Corpo de texto Char"/>
    <w:basedOn w:val="DefaultParagraphFont"/>
    <w:link w:val="Corpodetexto"/>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NumberingSymbols" w:customStyle="1">
    <w:name w:val="Numbering Symbols"/>
    <w:qFormat/>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221aa"/>
    <w:rPr>
      <w:sz w:val="16"/>
      <w:szCs w:val="16"/>
    </w:rPr>
  </w:style>
  <w:style w:type="character" w:styleId="TextodecomentrioChar" w:customStyle="1">
    <w:name w:val="Texto de comentário Char"/>
    <w:basedOn w:val="DefaultParagraphFont"/>
    <w:link w:val="Textodecomentrio"/>
    <w:semiHidden/>
    <w:qFormat/>
    <w:rsid w:val="005221aa"/>
    <w:rPr>
      <w:sz w:val="20"/>
      <w:szCs w:val="20"/>
    </w:rPr>
  </w:style>
  <w:style w:type="character" w:styleId="AssuntodocomentrioChar" w:customStyle="1">
    <w:name w:val="Assunto do comentário Char"/>
    <w:basedOn w:val="TextodecomentrioChar"/>
    <w:link w:val="Assuntodocomentrio"/>
    <w:semiHidden/>
    <w:qFormat/>
    <w:rsid w:val="005221aa"/>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Corpodetexto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LegendaChar"/>
    <w:qFormat/>
    <w:pPr>
      <w:spacing w:before="0" w:after="120"/>
    </w:pPr>
    <w:rPr>
      <w:i/>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customStyle="1">
    <w:name w:val="Heading 10"/>
    <w:basedOn w:val="Heading"/>
    <w:next w:val="TextBody"/>
    <w:qFormat/>
    <w:pPr>
      <w:spacing w:before="60" w:after="60"/>
      <w:outlineLvl w:val="8"/>
    </w:pPr>
    <w:rPr>
      <w:b/>
      <w:bCs/>
      <w:sz w:val="21"/>
      <w:szCs w:val="21"/>
    </w:rPr>
  </w:style>
  <w:style w:type="paragraph" w:styleId="Bullet" w:customStyle="1">
    <w:name w:val="Bullet"/>
    <w:basedOn w:val="Definition"/>
    <w:qFormat/>
    <w:pPr/>
    <w:rPr/>
  </w:style>
  <w:style w:type="paragraph" w:styleId="ComplimentaryClose">
    <w:name w:val="Salutation"/>
    <w:basedOn w:val="Normal"/>
    <w:pPr>
      <w:suppressLineNumbers/>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Header">
    <w:name w:val="Header"/>
    <w:basedOn w:val="HeaderandFooter"/>
    <w:pPr/>
    <w:rPr/>
  </w:style>
  <w:style w:type="paragraph" w:styleId="SourceCode" w:customStyle="1">
    <w:name w:val="Source Code"/>
    <w:basedOn w:val="Normal"/>
    <w:link w:val="VerbatimChar"/>
    <w:qFormat/>
    <w:pPr>
      <w:shd w:val="clear" w:color="auto" w:fill="F8F8F8"/>
    </w:pPr>
    <w:rPr/>
  </w:style>
  <w:style w:type="paragraph" w:styleId="Annotationtext">
    <w:name w:val="annotation text"/>
    <w:basedOn w:val="Normal"/>
    <w:link w:val="TextodecomentrioChar"/>
    <w:semiHidden/>
    <w:unhideWhenUsed/>
    <w:qFormat/>
    <w:rsid w:val="005221aa"/>
    <w:pPr/>
    <w:rPr>
      <w:sz w:val="20"/>
      <w:szCs w:val="20"/>
    </w:rPr>
  </w:style>
  <w:style w:type="paragraph" w:styleId="Annotationsubject">
    <w:name w:val="annotation subject"/>
    <w:basedOn w:val="Annotationtext"/>
    <w:next w:val="Annotationtext"/>
    <w:link w:val="AssuntodocomentrioChar"/>
    <w:semiHidden/>
    <w:unhideWhenUsed/>
    <w:qFormat/>
    <w:rsid w:val="005221aa"/>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elacomgrade">
    <w:name w:val="Table Grid"/>
    <w:basedOn w:val="Tabelanormal"/>
    <w:rsid w:val="00a5445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4">
    <w:name w:val="Plain Table 4"/>
    <w:basedOn w:val="Tabelanormal"/>
    <w:rsid w:val="00ba2ec8"/>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1Clara">
    <w:name w:val="Grid Table 1 Light"/>
    <w:basedOn w:val="Tabelanormal"/>
    <w:rsid w:val="00ba2ec8"/>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 w:type="table" w:styleId="TabeladeGrade2">
    <w:name w:val="Grid Table 2"/>
    <w:basedOn w:val="Tabelanormal"/>
    <w:rsid w:val="00ba2ec8"/>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000000" w:themeColor="text1" w:sz="12" w:space="0"/>
          <w:insideH w:val="nil"/>
          <w:insideV w:val="nil"/>
        </w:tcBorders>
        <w:shd w:val="clear" w:color="auto" w:fill="FFFFFF" w:themeFill="background1"/>
      </w:tcPr>
    </w:tblStylePr>
    <w:tblStylePr w:type="lastRow">
      <w:rPr>
        <w:b/>
        <w:bCs/>
      </w:rPr>
      <w:tblPr/>
      <w:tcPr>
        <w:tcBorders>
          <w:top w:val="double" w:color="000000"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2">
    <w:name w:val="Plain Table 2"/>
    <w:basedOn w:val="Tabelanormal"/>
    <w:rsid w:val="00ba2ec8"/>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000000" w:themeColor="text1" w:sz="4" w:space="0"/>
        </w:tcBorders>
      </w:tcPr>
    </w:tblStylePr>
    <w:tblStylePr w:type="lastRow">
      <w:rPr>
        <w:b/>
        <w:bCs/>
      </w:rPr>
      <w:tblPr/>
      <w:tcPr>
        <w:tcBorders>
          <w:top w:val="single" w:color="000000" w:themeColor="text1" w:sz="4" w:space="0"/>
        </w:tcBorders>
      </w:tcPr>
    </w:tblStylePr>
    <w:tblStylePr w:type="firstCol">
      <w:rPr>
        <w:b/>
        <w:bCs/>
      </w:rPr>
      <w:tblPr/>
    </w:tblStylePr>
    <w:tblStylePr w:type="lastCol">
      <w:rPr>
        <w:b/>
        <w:bCs/>
      </w:rPr>
      <w:tbl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styleId="SimplesTabela1">
    <w:name w:val="Plain Table 1"/>
    <w:basedOn w:val="Tabelanormal"/>
    <w:rsid w:val="0089359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i.org/10.1002/ecy.1880"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hyperlink" Target="https://doi.org/10.1016/j.jaridenv.2008.09.028" TargetMode="External"/><Relationship Id="rId38" Type="http://schemas.openxmlformats.org/officeDocument/2006/relationships/hyperlink" Target="https://doi.org/10.7717/peerj.2559" TargetMode="External"/><Relationship Id="rId39" Type="http://schemas.openxmlformats.org/officeDocument/2006/relationships/hyperlink" Target="https://doi.org/10.1093/aobpla/plu068" TargetMode="External"/><Relationship Id="rId40" Type="http://schemas.openxmlformats.org/officeDocument/2006/relationships/hyperlink" Target="https://doi.org/10.1111/j.1570-7458.2011.01111.x" TargetMode="External"/><Relationship Id="rId41" Type="http://schemas.openxmlformats.org/officeDocument/2006/relationships/hyperlink" Target="https://CRAN.R-project.org/package=maptools" TargetMode="External"/><Relationship Id="rId42" Type="http://schemas.openxmlformats.org/officeDocument/2006/relationships/hyperlink" Target="https://doi.org/10.1016/j.dendro.2008.01.002" TargetMode="External"/><Relationship Id="rId43" Type="http://schemas.openxmlformats.org/officeDocument/2006/relationships/hyperlink" Target="https://doi.org/10.1016/S0076-6879(08)03806-8" TargetMode="External"/><Relationship Id="rId44" Type="http://schemas.openxmlformats.org/officeDocument/2006/relationships/hyperlink" Target="https://doi.org/10.1016/j.jaridenv.2011.04.034" TargetMode="External"/><Relationship Id="rId45" Type="http://schemas.openxmlformats.org/officeDocument/2006/relationships/hyperlink" Target="https://CRAN.R-project.org/package=pracma" TargetMode="External"/><Relationship Id="rId46" Type="http://schemas.openxmlformats.org/officeDocument/2006/relationships/hyperlink" Target="https://doi.org/10.1093/conphys/coz044" TargetMode="External"/><Relationship Id="rId47" Type="http://schemas.openxmlformats.org/officeDocument/2006/relationships/hyperlink" Target="https://doi.org/10.1890/11-2241.1" TargetMode="External"/><Relationship Id="rId48" Type="http://schemas.openxmlformats.org/officeDocument/2006/relationships/hyperlink" Target="https://doi.org/10.1177/0748730417709105" TargetMode="External"/><Relationship Id="rId49" Type="http://schemas.openxmlformats.org/officeDocument/2006/relationships/hyperlink" Target="https://doi.org/10.1111/2041-210X.12657" TargetMode="External"/><Relationship Id="rId50" Type="http://schemas.openxmlformats.org/officeDocument/2006/relationships/hyperlink" Target="https://doi.org/10.1111/ele.13610" TargetMode="External"/><Relationship Id="rId51" Type="http://schemas.openxmlformats.org/officeDocument/2006/relationships/hyperlink" Target="https://doi.org/10.1186/s40462-018-0127-3" TargetMode="External"/><Relationship Id="rId52" Type="http://schemas.openxmlformats.org/officeDocument/2006/relationships/hyperlink" Target="https://doi.org/10.1002/ece3.4740" TargetMode="External"/><Relationship Id="rId53" Type="http://schemas.openxmlformats.org/officeDocument/2006/relationships/hyperlink" Target="https://doi.org/10.1111/j.1365-2656.2009.01583.x" TargetMode="External"/><Relationship Id="rId54" Type="http://schemas.openxmlformats.org/officeDocument/2006/relationships/hyperlink" Target="https://doi.org/10.1007/s13253-017-0283-8" TargetMode="External"/><Relationship Id="rId55" Type="http://schemas.openxmlformats.org/officeDocument/2006/relationships/hyperlink" Target="https://doi.org/10.1371/journal.pone.0031187" TargetMode="External"/><Relationship Id="rId56" Type="http://schemas.openxmlformats.org/officeDocument/2006/relationships/hyperlink" Target="https://www.R-project.org/" TargetMode="External"/><Relationship Id="rId57" Type="http://schemas.openxmlformats.org/officeDocument/2006/relationships/hyperlink" Target="https://doi.org/10.1076/brhm.30.2.178.1422" TargetMode="External"/><Relationship Id="rId58" Type="http://schemas.openxmlformats.org/officeDocument/2006/relationships/hyperlink" Target="https://doi.org/10.3354/ab00104" TargetMode="External"/><Relationship Id="rId59" Type="http://schemas.openxmlformats.org/officeDocument/2006/relationships/hyperlink" Target="https://doi.org/10.1371/journal.pone.0037918" TargetMode="External"/><Relationship Id="rId60" Type="http://schemas.openxmlformats.org/officeDocument/2006/relationships/hyperlink" Target="https://doi.org/10.1080/07420520802686331" TargetMode="External"/><Relationship Id="rId61" Type="http://schemas.openxmlformats.org/officeDocument/2006/relationships/hyperlink" Target="https://doi.org/10.1111/1365-2656.12290" TargetMode="External"/><Relationship Id="rId62" Type="http://schemas.openxmlformats.org/officeDocument/2006/relationships/hyperlink" Target="https://doi.org/10.1644/14-MAMM-A-062" TargetMode="External"/><Relationship Id="rId63" Type="http://schemas.openxmlformats.org/officeDocument/2006/relationships/comments" Target="comments.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F6767-8CE7-4C43-8FEF-14A6D5E25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Application>LibreOffice/7.1.1.2$Linux_X86_64 LibreOffice_project/10$Build-2</Application>
  <AppVersion>15.0000</AppVersion>
  <Pages>60</Pages>
  <Words>6560</Words>
  <Characters>36425</Characters>
  <CharactersWithSpaces>42805</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2021-09-24T21:07:00Z</dcterms:created>
  <dc:creator>Patricia Tachinardi</dc:creator>
  <dc:description/>
  <dc:language>en-US</dc:language>
  <cp:lastModifiedBy/>
  <dcterms:modified xsi:type="dcterms:W3CDTF">2021-09-28T18:00:53Z</dcterms:modified>
  <cp:revision>3</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09</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word_document</vt:lpwstr>
  </property>
  <property fmtid="{D5CDD505-2E9C-101B-9397-08002B2CF9AE}" pid="23" name="site">
    <vt:lpwstr>bookdown::bookdown_site</vt:lpwstr>
  </property>
  <property fmtid="{D5CDD505-2E9C-101B-9397-08002B2CF9AE}" pid="24" name="thanks">
    <vt:lpwstr/>
  </property>
</Properties>
</file>