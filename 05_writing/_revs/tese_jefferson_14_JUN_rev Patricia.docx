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AED43" w14:textId="77777777" w:rsidR="00D86DED" w:rsidRDefault="00B90660">
      <w:pPr>
        <w:pStyle w:val="Ttulo"/>
      </w:pPr>
      <w:r>
        <w:t>Titulo de Tese</w:t>
      </w:r>
    </w:p>
    <w:p w14:paraId="4E9AED44" w14:textId="77777777" w:rsidR="00D86DED" w:rsidRDefault="00B90660">
      <w:pPr>
        <w:pStyle w:val="Ttulo1"/>
      </w:pPr>
      <w:bookmarkStart w:id="0" w:name="X617767b3eb3d366f071e7388f73cf83b6c4f709"/>
      <w:r>
        <w:t>1</w:t>
      </w:r>
      <w:r>
        <w:tab/>
        <w:t>Daily activity patterns in the Anillaco Tuco-tuco (</w:t>
      </w:r>
      <w:r>
        <w:rPr>
          <w:i/>
          <w:iCs/>
        </w:rPr>
        <w:t>Ctenomys sp.</w:t>
      </w:r>
      <w:r>
        <w:t>)</w:t>
      </w:r>
    </w:p>
    <w:p w14:paraId="4E9AED45" w14:textId="77777777" w:rsidR="00D86DED" w:rsidRDefault="00B90660">
      <w:pPr>
        <w:pStyle w:val="Ttulo2"/>
      </w:pPr>
      <w:bookmarkStart w:id="1" w:name="introduction"/>
      <w:r>
        <w:t>1.1</w:t>
      </w:r>
      <w:r>
        <w:tab/>
        <w:t>Introduction</w:t>
      </w:r>
    </w:p>
    <w:p w14:paraId="4E9AED46" w14:textId="77777777" w:rsidR="00D86DED" w:rsidRDefault="00B90660">
      <w:pPr>
        <w:pStyle w:val="Ttulo2"/>
      </w:pPr>
      <w:bookmarkStart w:id="2" w:name="methods"/>
      <w:bookmarkEnd w:id="1"/>
      <w:r>
        <w:t>1.2</w:t>
      </w:r>
      <w:r>
        <w:tab/>
        <w:t>Methods</w:t>
      </w:r>
    </w:p>
    <w:p w14:paraId="4E9AED47" w14:textId="77777777" w:rsidR="00D86DED" w:rsidRDefault="00B90660">
      <w:pPr>
        <w:pStyle w:val="Ttulo3"/>
      </w:pPr>
      <w:bookmarkStart w:id="3" w:name="study-species"/>
      <w:r>
        <w:t>1.2.1</w:t>
      </w:r>
      <w:r>
        <w:tab/>
        <w:t>Study Species</w:t>
      </w:r>
    </w:p>
    <w:p w14:paraId="4E9AED48" w14:textId="77777777" w:rsidR="00D86DED" w:rsidRDefault="00B90660">
      <w:pPr>
        <w:pStyle w:val="FirstParagraph"/>
      </w:pPr>
      <w:r>
        <w:t xml:space="preserve">The studied </w:t>
      </w:r>
      <w:r w:rsidRPr="00EC64D5">
        <w:rPr>
          <w:i/>
          <w:rPrChange w:id="4" w:author="Patricia Tachinardi" w:date="2021-06-17T14:56:00Z">
            <w:rPr/>
          </w:rPrChange>
        </w:rPr>
        <w:t>Ctenomys</w:t>
      </w:r>
      <w:r>
        <w:t xml:space="preserve"> population lacks a formal phylogenetic and taxonomic classification but there are some lines of evidence suggesting that the study area is occupied by a single unidentified species (</w:t>
      </w:r>
      <w:hyperlink w:anchor="ref-amaya2016">
        <w:r>
          <w:rPr>
            <w:rStyle w:val="Hyperlink"/>
          </w:rPr>
          <w:t>Amaya et al. 2016</w:t>
        </w:r>
      </w:hyperlink>
      <w:r>
        <w:t xml:space="preserve">). In other </w:t>
      </w:r>
      <w:proofErr w:type="gramStart"/>
      <w:r>
        <w:t>studies</w:t>
      </w:r>
      <w:proofErr w:type="gramEnd"/>
      <w:r>
        <w:t xml:space="preserve"> this </w:t>
      </w:r>
      <w:r w:rsidRPr="00EC64D5">
        <w:rPr>
          <w:i/>
          <w:rPrChange w:id="5" w:author="Patricia Tachinardi" w:date="2021-06-17T14:56:00Z">
            <w:rPr/>
          </w:rPrChange>
        </w:rPr>
        <w:t>Ctenomys</w:t>
      </w:r>
      <w:r>
        <w:t>’ species has been referred informally as the Anillaco tuco-tuco (</w:t>
      </w:r>
      <w:hyperlink w:anchor="ref-amaya2016">
        <w:r>
          <w:rPr>
            <w:rStyle w:val="Hyperlink"/>
          </w:rPr>
          <w:t>Amaya et al. 2016</w:t>
        </w:r>
      </w:hyperlink>
      <w:r>
        <w:t xml:space="preserve">) and as </w:t>
      </w:r>
      <w:r>
        <w:rPr>
          <w:i/>
          <w:iCs/>
        </w:rPr>
        <w:t>Ctenomys aff. knightii</w:t>
      </w:r>
      <w:r>
        <w:t xml:space="preserve"> (</w:t>
      </w:r>
      <w:hyperlink w:anchor="ref-tomotani2012">
        <w:r>
          <w:rPr>
            <w:rStyle w:val="Hyperlink"/>
          </w:rPr>
          <w:t>Tomotani et al. 2012</w:t>
        </w:r>
      </w:hyperlink>
      <w:r>
        <w:t xml:space="preserve">) or </w:t>
      </w:r>
      <w:r>
        <w:rPr>
          <w:i/>
          <w:iCs/>
        </w:rPr>
        <w:t>Ctenomys cf. knightii</w:t>
      </w:r>
      <w:r>
        <w:t xml:space="preserve"> (</w:t>
      </w:r>
      <w:hyperlink w:anchor="ref-valentinuzzi2009">
        <w:r>
          <w:rPr>
            <w:rStyle w:val="Hyperlink"/>
          </w:rPr>
          <w:t>Valentinuzzi et al. 2009</w:t>
        </w:r>
      </w:hyperlink>
      <w:r>
        <w:t>).</w:t>
      </w:r>
    </w:p>
    <w:p w14:paraId="4E9AED49" w14:textId="77777777" w:rsidR="00D86DED" w:rsidRDefault="00B90660">
      <w:pPr>
        <w:pStyle w:val="Ttulo3"/>
      </w:pPr>
      <w:bookmarkStart w:id="6" w:name="study-site"/>
      <w:bookmarkEnd w:id="3"/>
      <w:r>
        <w:t>1.2.2</w:t>
      </w:r>
      <w:r>
        <w:tab/>
        <w:t>Study Site</w:t>
      </w:r>
    </w:p>
    <w:p w14:paraId="4E9AED4A" w14:textId="7DD8ABE1" w:rsidR="00D86DED" w:rsidRDefault="00B90660">
      <w:pPr>
        <w:pStyle w:val="FirstParagraph"/>
      </w:pPr>
      <w:r>
        <w:t xml:space="preserve">Field work was conducted at </w:t>
      </w:r>
      <w:ins w:id="7" w:author="Patricia Tachinardi" w:date="2021-06-17T14:58:00Z">
        <w:r w:rsidR="00EC64D5">
          <w:t>a</w:t>
        </w:r>
      </w:ins>
      <w:del w:id="8" w:author="Patricia Tachinardi" w:date="2021-06-17T14:58:00Z">
        <w:r w:rsidDel="00EC64D5">
          <w:delText>one</w:delText>
        </w:r>
      </w:del>
      <w:r>
        <w:t xml:space="preserve"> site located approximately 5km away from the village of Anillaco, in the province of La Rioja, northwest of Argentina. The study site (-66.95°, -028.80, 1325m; Fig. 1.1) is a relatively undisturbed natural area, with little human disturbance and no artificial light source. The area is surrounded by the Sierra de</w:t>
      </w:r>
      <w:ins w:id="9" w:author="Patricia Tachinardi" w:date="2021-06-17T14:59:00Z">
        <w:r w:rsidR="00581D26">
          <w:t>l</w:t>
        </w:r>
      </w:ins>
      <w:r>
        <w:t xml:space="preserve"> Velasco moutain range, located within the Monte Desert biome. The Monte Desert is characterized as an open shrubland dominated by Zygophyllaceae (</w:t>
      </w:r>
      <w:r>
        <w:rPr>
          <w:i/>
          <w:iCs/>
        </w:rPr>
        <w:t>Larrea cuneifolia</w:t>
      </w:r>
      <w:r>
        <w:t xml:space="preserve"> Cav., </w:t>
      </w:r>
      <w:r>
        <w:rPr>
          <w:i/>
          <w:iCs/>
        </w:rPr>
        <w:t>Tricomaria usillo</w:t>
      </w:r>
      <w:r>
        <w:t>), Fabaceae (</w:t>
      </w:r>
      <w:r>
        <w:rPr>
          <w:i/>
          <w:iCs/>
        </w:rPr>
        <w:t>Prosopis torquata</w:t>
      </w:r>
      <w:r>
        <w:t xml:space="preserve">, </w:t>
      </w:r>
      <w:r>
        <w:rPr>
          <w:i/>
          <w:iCs/>
        </w:rPr>
        <w:t>Senna aphylla</w:t>
      </w:r>
      <w:r>
        <w:t>) and Cactaceae (</w:t>
      </w:r>
      <w:r>
        <w:rPr>
          <w:i/>
          <w:iCs/>
        </w:rPr>
        <w:t>Trichocereus</w:t>
      </w:r>
      <w:r>
        <w:t xml:space="preserve"> spp, </w:t>
      </w:r>
      <w:r>
        <w:rPr>
          <w:i/>
          <w:iCs/>
        </w:rPr>
        <w:t>Tephrocactus</w:t>
      </w:r>
      <w:r>
        <w:t xml:space="preserve"> spp) (</w:t>
      </w:r>
      <w:hyperlink w:anchor="ref-abraham2009">
        <w:r>
          <w:rPr>
            <w:rStyle w:val="Hyperlink"/>
          </w:rPr>
          <w:t>Abraham et al. 2009</w:t>
        </w:r>
      </w:hyperlink>
      <w:r>
        <w:t xml:space="preserve">; </w:t>
      </w:r>
      <w:hyperlink w:anchor="ref-fracchia2011">
        <w:r>
          <w:rPr>
            <w:rStyle w:val="Hyperlink"/>
          </w:rPr>
          <w:t>Fracchia et al. 2011</w:t>
        </w:r>
      </w:hyperlink>
      <w:r>
        <w:t xml:space="preserve">; </w:t>
      </w:r>
      <w:hyperlink w:anchor="ref-aranda-rickert2011a">
        <w:r>
          <w:rPr>
            <w:rStyle w:val="Hyperlink"/>
          </w:rPr>
          <w:t>Aranda-Rickert and Fracchia 2011</w:t>
        </w:r>
      </w:hyperlink>
      <w:r>
        <w:t>). At the study site a non-extensive survey of the plant community divided in three transects showed a dominance of the families Zygophyllaceae (</w:t>
      </w:r>
      <w:r>
        <w:rPr>
          <w:i/>
          <w:iCs/>
        </w:rPr>
        <w:t>Larrea cuneifolia</w:t>
      </w:r>
      <w:r>
        <w:t xml:space="preserve">, </w:t>
      </w:r>
      <w:r>
        <w:rPr>
          <w:i/>
          <w:iCs/>
        </w:rPr>
        <w:t>Tricomaria usillo</w:t>
      </w:r>
      <w:r>
        <w:t>), Poaceae (</w:t>
      </w:r>
      <w:r>
        <w:rPr>
          <w:i/>
          <w:iCs/>
        </w:rPr>
        <w:t>Microchloa indica</w:t>
      </w:r>
      <w:r>
        <w:t xml:space="preserve">, </w:t>
      </w:r>
      <w:r>
        <w:rPr>
          <w:i/>
          <w:iCs/>
        </w:rPr>
        <w:t>Aristida mendocina</w:t>
      </w:r>
      <w:r>
        <w:t>) and Fabaceae (</w:t>
      </w:r>
      <w:proofErr w:type="spellStart"/>
      <w:r>
        <w:rPr>
          <w:i/>
          <w:iCs/>
        </w:rPr>
        <w:t>Zuccagnia</w:t>
      </w:r>
      <w:proofErr w:type="spellEnd"/>
      <w:r>
        <w:rPr>
          <w:i/>
          <w:iCs/>
        </w:rPr>
        <w:t xml:space="preserve"> punctata</w:t>
      </w:r>
      <w:r>
        <w:t xml:space="preserve">) (see </w:t>
      </w:r>
      <w:commentRangeStart w:id="10"/>
      <w:r>
        <w:t>Appendix</w:t>
      </w:r>
      <w:commentRangeEnd w:id="10"/>
      <w:r w:rsidR="00581D26">
        <w:rPr>
          <w:rStyle w:val="Refdecomentrio"/>
          <w:rFonts w:asciiTheme="minorHAnsi" w:hAnsiTheme="minorHAnsi"/>
        </w:rPr>
        <w:commentReference w:id="10"/>
      </w:r>
      <w:r>
        <w:t>). The climate is arid with marked daily cycle and seasonality in temperature and rainfall (see Appendix). The mean annual temperature is 16.6°C (</w:t>
      </w:r>
      <w:hyperlink w:anchor="ref-fracchia2011">
        <w:r>
          <w:rPr>
            <w:rStyle w:val="Hyperlink"/>
          </w:rPr>
          <w:t>Fracchia et al. 2011</w:t>
        </w:r>
      </w:hyperlink>
      <w:r>
        <w:t>), with clear differences in the daily range and between summer and winter months (</w:t>
      </w:r>
      <w:hyperlink w:anchor="ref-abraham2009">
        <w:r>
          <w:rPr>
            <w:rStyle w:val="Hyperlink"/>
          </w:rPr>
          <w:t>Abraham et al. 2009</w:t>
        </w:r>
      </w:hyperlink>
      <w:r>
        <w:t xml:space="preserve">). The mean annual </w:t>
      </w:r>
      <w:r>
        <w:lastRenderedPageBreak/>
        <w:t>rainfall ranges from 145 to 380mm concentrated almost exclusively in the summer months (</w:t>
      </w:r>
      <w:hyperlink w:anchor="ref-fracchia2011">
        <w:r>
          <w:rPr>
            <w:rStyle w:val="Hyperlink"/>
          </w:rPr>
          <w:t>Fracchia et al. 2011</w:t>
        </w:r>
      </w:hyperlink>
      <w:r>
        <w:t>).</w:t>
      </w:r>
    </w:p>
    <w:p w14:paraId="4E9AED4B" w14:textId="77777777" w:rsidR="00D86DED" w:rsidRDefault="00B90660">
      <w:pPr>
        <w:pStyle w:val="CaptionedFigure"/>
      </w:pPr>
      <w:r>
        <w:rPr>
          <w:noProof/>
        </w:rPr>
        <w:drawing>
          <wp:inline distT="0" distB="0" distL="0" distR="0" wp14:anchorId="4E9AEDC6" wp14:editId="4E9AEDC7">
            <wp:extent cx="5943600" cy="5943600"/>
            <wp:effectExtent l="0" t="0" r="0" b="0"/>
            <wp:docPr id="1" name="Picture" descr="Figure 1.1: Study site location (orange icon) at the Monte Desert, approximately 5km away form the village of Anillaco, northwest of Argentina"/>
            <wp:cNvGraphicFramePr/>
            <a:graphic xmlns:a="http://schemas.openxmlformats.org/drawingml/2006/main">
              <a:graphicData uri="http://schemas.openxmlformats.org/drawingml/2006/picture">
                <pic:pic xmlns:pic="http://schemas.openxmlformats.org/drawingml/2006/picture">
                  <pic:nvPicPr>
                    <pic:cNvPr id="0" name="Picture" descr="../04_figures/map/tuco_map.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4E9AED4C" w14:textId="77777777" w:rsidR="00D86DED" w:rsidRDefault="00B90660">
      <w:pPr>
        <w:pStyle w:val="ImageCaption"/>
      </w:pPr>
      <w:r>
        <w:t xml:space="preserve">Figure 1.1: Study site location (orange icon) at the Monte Desert, approximately 5km away form the village of Anillaco, northwest of </w:t>
      </w:r>
      <w:proofErr w:type="gramStart"/>
      <w:r>
        <w:t>Argentina</w:t>
      </w:r>
      <w:proofErr w:type="gramEnd"/>
    </w:p>
    <w:p w14:paraId="4E9AED4D" w14:textId="77777777" w:rsidR="00D86DED" w:rsidRDefault="00B90660">
      <w:pPr>
        <w:pStyle w:val="Ttulo3"/>
      </w:pPr>
      <w:bookmarkStart w:id="11" w:name="animal-capture-and-handling"/>
      <w:bookmarkEnd w:id="6"/>
      <w:r>
        <w:t>1.2.3</w:t>
      </w:r>
      <w:r>
        <w:tab/>
        <w:t>Animal Capture and Handling</w:t>
      </w:r>
    </w:p>
    <w:p w14:paraId="4E9AED4E" w14:textId="5576C43D" w:rsidR="00D86DED" w:rsidRDefault="00B90660">
      <w:pPr>
        <w:pStyle w:val="FirstParagraph"/>
      </w:pPr>
      <w:r>
        <w:t>A total of 47 tuco</w:t>
      </w:r>
      <w:ins w:id="12" w:author="Patricia Tachinardi" w:date="2021-06-29T15:38:00Z">
        <w:r w:rsidR="000D4DF4">
          <w:t>-tuco</w:t>
        </w:r>
      </w:ins>
      <w:r>
        <w:t>s were capture</w:t>
      </w:r>
      <w:ins w:id="13" w:author="Patricia Tachinardi" w:date="2021-06-29T15:37:00Z">
        <w:r w:rsidR="00434D01">
          <w:t>d</w:t>
        </w:r>
      </w:ins>
      <w:r>
        <w:t xml:space="preserve"> between</w:t>
      </w:r>
      <w:ins w:id="14" w:author="Patricia Tachinardi" w:date="2021-06-29T15:37:00Z">
        <w:r w:rsidR="00434D01">
          <w:t xml:space="preserve"> </w:t>
        </w:r>
      </w:ins>
      <w:ins w:id="15" w:author="Patricia Tachinardi" w:date="2021-06-29T15:39:00Z">
        <w:r w:rsidR="000D4DF4">
          <w:t>March</w:t>
        </w:r>
      </w:ins>
      <w:ins w:id="16" w:author="Patricia Tachinardi" w:date="2021-06-29T15:38:00Z">
        <w:r w:rsidR="00055C86">
          <w:t xml:space="preserve"> </w:t>
        </w:r>
      </w:ins>
      <w:del w:id="17" w:author="Patricia Tachinardi" w:date="2021-06-29T15:38:00Z">
        <w:r w:rsidDel="00055C86">
          <w:delText xml:space="preserve"> </w:delText>
        </w:r>
      </w:del>
      <w:r>
        <w:t xml:space="preserve">2019 and </w:t>
      </w:r>
      <w:ins w:id="18" w:author="Patricia Tachinardi" w:date="2021-06-29T15:38:00Z">
        <w:r w:rsidR="00055C86">
          <w:t xml:space="preserve">March </w:t>
        </w:r>
      </w:ins>
      <w:r>
        <w:t xml:space="preserve">2020. Out of these, </w:t>
      </w:r>
      <w:r>
        <w:rPr>
          <w:b/>
          <w:bCs/>
        </w:rPr>
        <w:t>REF</w:t>
      </w:r>
      <w:r>
        <w:t xml:space="preserve"> </w:t>
      </w:r>
      <w:proofErr w:type="gramStart"/>
      <w:r>
        <w:t>were</w:t>
      </w:r>
      <w:proofErr w:type="gramEnd"/>
      <w:r>
        <w:t xml:space="preserve"> part of the present study and we were able to recaptured, and thus </w:t>
      </w:r>
      <w:commentRangeStart w:id="19"/>
      <w:r>
        <w:t xml:space="preserve">collect data, for 22 </w:t>
      </w:r>
      <w:commentRangeEnd w:id="19"/>
      <w:r w:rsidR="005B3F77">
        <w:rPr>
          <w:rStyle w:val="Refdecomentrio"/>
          <w:rFonts w:asciiTheme="minorHAnsi" w:hAnsiTheme="minorHAnsi"/>
        </w:rPr>
        <w:lastRenderedPageBreak/>
        <w:commentReference w:id="19"/>
      </w:r>
      <w:r>
        <w:t>animals. Trapping was conducted in four different campaigns to the study</w:t>
      </w:r>
      <w:ins w:id="20" w:author="Patricia Tachinardi" w:date="2021-06-29T15:39:00Z">
        <w:r w:rsidR="000D4DF4">
          <w:t xml:space="preserve">. </w:t>
        </w:r>
      </w:ins>
      <w:del w:id="21" w:author="Patricia Tachinardi" w:date="2021-06-29T15:39:00Z">
        <w:r w:rsidDel="000D4DF4">
          <w:delText xml:space="preserve"> site between 2019 and 2020. </w:delText>
        </w:r>
      </w:del>
      <w:r>
        <w:t xml:space="preserve">Three campaigns were done in 2019 during March-April, </w:t>
      </w:r>
      <w:proofErr w:type="gramStart"/>
      <w:r>
        <w:t>July</w:t>
      </w:r>
      <w:proofErr w:type="gramEnd"/>
      <w:r>
        <w:t xml:space="preserve"> and October. A fourth campaign was done in February 2020. A fifth campaign was planned to occur in </w:t>
      </w:r>
      <w:del w:id="22" w:author="Patricia Tachinardi" w:date="2021-06-29T15:40:00Z">
        <w:r w:rsidDel="000D4DF4">
          <w:delText xml:space="preserve">April </w:delText>
        </w:r>
      </w:del>
      <w:ins w:id="23" w:author="Patricia Tachinardi" w:date="2021-06-29T15:40:00Z">
        <w:r w:rsidR="000D4DF4">
          <w:t xml:space="preserve">May </w:t>
        </w:r>
      </w:ins>
      <w:r>
        <w:t>2020 but had to be canceled due to the COVID outbreak. Tuco</w:t>
      </w:r>
      <w:ins w:id="24" w:author="Patricia Tachinardi" w:date="2021-06-29T15:40:00Z">
        <w:r w:rsidR="000D4DF4">
          <w:t>-tuco</w:t>
        </w:r>
      </w:ins>
      <w:r>
        <w:t xml:space="preserve">s were captured using a </w:t>
      </w:r>
      <w:del w:id="25" w:author="Patricia Tachinardi" w:date="2021-06-29T15:40:00Z">
        <w:r w:rsidDel="000D4DF4">
          <w:delText>custom made</w:delText>
        </w:r>
      </w:del>
      <w:ins w:id="26" w:author="Patricia Tachinardi" w:date="2021-06-29T15:40:00Z">
        <w:r w:rsidR="000D4DF4">
          <w:t>custom-made</w:t>
        </w:r>
      </w:ins>
      <w:r>
        <w:t xml:space="preserve"> PVC tubing trap (35cm length, 10cm diameter) with a spring-loaded aluminum door at one end and a cul-de-sac at the other. Before setting the trap the study site </w:t>
      </w:r>
      <w:del w:id="27" w:author="Patricia Tachinardi" w:date="2021-06-29T15:40:00Z">
        <w:r w:rsidDel="000D4DF4">
          <w:delText xml:space="preserve">were </w:delText>
        </w:r>
      </w:del>
      <w:ins w:id="28" w:author="Patricia Tachinardi" w:date="2021-06-29T15:40:00Z">
        <w:r w:rsidR="000D4DF4">
          <w:t xml:space="preserve">was </w:t>
        </w:r>
      </w:ins>
      <w:r>
        <w:t>scouted for active tuco</w:t>
      </w:r>
      <w:ins w:id="29" w:author="Patricia Tachinardi" w:date="2021-06-29T15:40:00Z">
        <w:r w:rsidR="000D4DF4">
          <w:t>-tuco</w:t>
        </w:r>
      </w:ins>
      <w:r>
        <w:t>’s burrows. Active burrows could be identified by the presence of freshly excavated soil mounds. Once found</w:t>
      </w:r>
      <w:ins w:id="30" w:author="Patricia Tachinardi" w:date="2021-06-29T15:41:00Z">
        <w:r w:rsidR="000D4DF4">
          <w:t>,</w:t>
        </w:r>
      </w:ins>
      <w:r>
        <w:t xml:space="preserve"> burrows were excavated to open the access to the underground tunnels</w:t>
      </w:r>
      <w:ins w:id="31" w:author="Patricia Tachinardi" w:date="2021-06-29T15:42:00Z">
        <w:r w:rsidR="000D4DF4">
          <w:t xml:space="preserve"> and</w:t>
        </w:r>
      </w:ins>
      <w:ins w:id="32" w:author="Patricia Tachinardi" w:date="2021-06-29T15:43:00Z">
        <w:r w:rsidR="0073046A">
          <w:t xml:space="preserve"> a</w:t>
        </w:r>
      </w:ins>
      <w:ins w:id="33" w:author="Patricia Tachinardi" w:date="2021-06-29T15:42:00Z">
        <w:r w:rsidR="000D4DF4">
          <w:t xml:space="preserve"> trap w</w:t>
        </w:r>
      </w:ins>
      <w:ins w:id="34" w:author="Patricia Tachinardi" w:date="2021-06-29T15:43:00Z">
        <w:r w:rsidR="0073046A">
          <w:t>as</w:t>
        </w:r>
      </w:ins>
      <w:ins w:id="35" w:author="Patricia Tachinardi" w:date="2021-06-29T15:42:00Z">
        <w:r w:rsidR="000D4DF4">
          <w:t xml:space="preserve"> placed horizontally at the burrow’s entrance following the tunnel’s orientation</w:t>
        </w:r>
      </w:ins>
      <w:del w:id="36" w:author="Patricia Tachinardi" w:date="2021-06-29T15:42:00Z">
        <w:r w:rsidDel="000D4DF4">
          <w:delText>.</w:delText>
        </w:r>
      </w:del>
      <w:ins w:id="37" w:author="Patricia Tachinardi" w:date="2021-06-29T15:42:00Z">
        <w:r w:rsidR="000D4DF4">
          <w:t xml:space="preserve">. </w:t>
        </w:r>
      </w:ins>
      <w:del w:id="38" w:author="Patricia Tachinardi" w:date="2021-06-29T15:42:00Z">
        <w:r w:rsidDel="000D4DF4">
          <w:delText xml:space="preserve"> </w:delText>
        </w:r>
      </w:del>
      <w:r>
        <w:t xml:space="preserve">Traps were placed at all active burrows found at the study site, limited to the number of </w:t>
      </w:r>
      <w:commentRangeStart w:id="39"/>
      <w:r>
        <w:t>traps available</w:t>
      </w:r>
      <w:commentRangeEnd w:id="39"/>
      <w:r w:rsidR="000D4DF4">
        <w:rPr>
          <w:rStyle w:val="Refdecomentrio"/>
          <w:rFonts w:asciiTheme="minorHAnsi" w:hAnsiTheme="minorHAnsi"/>
        </w:rPr>
        <w:commentReference w:id="39"/>
      </w:r>
      <w:r>
        <w:t>.</w:t>
      </w:r>
      <w:del w:id="40" w:author="Patricia Tachinardi" w:date="2021-06-29T15:42:00Z">
        <w:r w:rsidDel="000D4DF4">
          <w:delText xml:space="preserve"> Traps were placed horizontally at the burrow’s entrance following the tunnel’s orientation</w:delText>
        </w:r>
      </w:del>
      <w:del w:id="41" w:author="Patricia Tachinardi" w:date="2021-06-29T15:43:00Z">
        <w:r w:rsidDel="0073046A">
          <w:delText>.</w:delText>
        </w:r>
      </w:del>
      <w:r>
        <w:t xml:space="preserve"> Traps were set in the field during the morning and checked every 2 hours</w:t>
      </w:r>
      <w:ins w:id="42" w:author="Patricia Tachinardi" w:date="2021-06-29T15:45:00Z">
        <w:r w:rsidR="0073046A">
          <w:t>, when they were reset if they had been plugged with soil or if they had been activated without any tuco-tuco capture</w:t>
        </w:r>
      </w:ins>
      <w:r>
        <w:t xml:space="preserve">. At dusk </w:t>
      </w:r>
      <w:del w:id="43" w:author="Patricia Tachinardi" w:date="2021-06-29T15:44:00Z">
        <w:r w:rsidDel="0073046A">
          <w:delText xml:space="preserve">traps </w:delText>
        </w:r>
      </w:del>
      <w:ins w:id="44" w:author="Patricia Tachinardi" w:date="2021-06-29T15:44:00Z">
        <w:r w:rsidR="0073046A">
          <w:t xml:space="preserve">they </w:t>
        </w:r>
      </w:ins>
      <w:r>
        <w:t xml:space="preserve">were checked one last time and taken </w:t>
      </w:r>
      <w:proofErr w:type="gramStart"/>
      <w:r>
        <w:t>out</w:t>
      </w:r>
      <w:commentRangeStart w:id="45"/>
      <w:r>
        <w:t>,</w:t>
      </w:r>
      <w:proofErr w:type="gramEnd"/>
      <w:r>
        <w:t xml:space="preserve"> the exact time of the trap placement changed accordingly to the seasons. </w:t>
      </w:r>
      <w:del w:id="46" w:author="Patricia Tachinardi" w:date="2021-06-29T15:45:00Z">
        <w:r w:rsidDel="0073046A">
          <w:delText>At every check traps were reset if they had been plugged with soil or if they had been activated without any tuco</w:delText>
        </w:r>
      </w:del>
      <w:del w:id="47" w:author="Patricia Tachinardi" w:date="2021-06-29T15:44:00Z">
        <w:r w:rsidDel="0073046A">
          <w:delText xml:space="preserve"> </w:delText>
        </w:r>
      </w:del>
      <w:del w:id="48" w:author="Patricia Tachinardi" w:date="2021-06-29T15:45:00Z">
        <w:r w:rsidDel="0073046A">
          <w:delText>capture.</w:delText>
        </w:r>
      </w:del>
      <w:commentRangeEnd w:id="45"/>
      <w:r w:rsidR="0073046A">
        <w:rPr>
          <w:rStyle w:val="Refdecomentrio"/>
          <w:rFonts w:asciiTheme="minorHAnsi" w:hAnsiTheme="minorHAnsi"/>
        </w:rPr>
        <w:commentReference w:id="45"/>
      </w:r>
    </w:p>
    <w:p w14:paraId="4E9AED4F" w14:textId="2DBF4997" w:rsidR="00D86DED" w:rsidRDefault="00B90660">
      <w:pPr>
        <w:pStyle w:val="Corpodetexto"/>
      </w:pPr>
      <w:r>
        <w:t xml:space="preserve">After capture, adult </w:t>
      </w:r>
      <w:proofErr w:type="spellStart"/>
      <w:r>
        <w:t>tucos</w:t>
      </w:r>
      <w:proofErr w:type="spellEnd"/>
      <w:r>
        <w:t xml:space="preserve"> (&gt;120g) were first</w:t>
      </w:r>
      <w:ins w:id="49" w:author="Patricia Tachinardi" w:date="2021-06-29T15:46:00Z">
        <w:r w:rsidR="007B2CBC">
          <w:t xml:space="preserve"> lightly</w:t>
        </w:r>
      </w:ins>
      <w:r>
        <w:t xml:space="preserve"> anesthetized</w:t>
      </w:r>
      <w:ins w:id="50" w:author="Patricia Tachinardi" w:date="2021-06-29T15:46:00Z">
        <w:r w:rsidR="007B2CBC">
          <w:t xml:space="preserve"> </w:t>
        </w:r>
      </w:ins>
      <w:del w:id="51" w:author="Patricia Tachinardi" w:date="2021-06-29T15:47:00Z">
        <w:r w:rsidDel="007B2CBC">
          <w:delText xml:space="preserve"> </w:delText>
        </w:r>
      </w:del>
      <w:proofErr w:type="gramStart"/>
      <w:r>
        <w:t>in order to</w:t>
      </w:r>
      <w:proofErr w:type="gramEnd"/>
      <w:r>
        <w:t xml:space="preserve"> be carefully examined and receive a collar. We used a clear plastic anesthesia chamber (318.5cm³) with a clip-on lid and a cotton ball inside. The cotton ball inside the chamber received approximately 0.5 mL of isoflurane (</w:t>
      </w:r>
      <w:r>
        <w:rPr>
          <w:i/>
          <w:iCs/>
        </w:rPr>
        <w:t>REF</w:t>
      </w:r>
      <w:r>
        <w:t xml:space="preserve">) before transferring the animal from the trap to the chamber. While in the chamber </w:t>
      </w:r>
      <w:del w:id="52" w:author="Patricia Tachinardi" w:date="2021-06-29T15:47:00Z">
        <w:r w:rsidDel="007B2CBC">
          <w:delText xml:space="preserve">tucos </w:delText>
        </w:r>
      </w:del>
      <w:ins w:id="53" w:author="Patricia Tachinardi" w:date="2021-06-29T15:47:00Z">
        <w:r w:rsidR="007B2CBC">
          <w:t xml:space="preserve">animals </w:t>
        </w:r>
      </w:ins>
      <w:r>
        <w:t xml:space="preserve">were observed for breathing, blinking and loss of righting reflex. Once the </w:t>
      </w:r>
      <w:ins w:id="54" w:author="Patricia Tachinardi" w:date="2021-06-29T15:47:00Z">
        <w:r w:rsidR="007B2CBC">
          <w:t>tuco-</w:t>
        </w:r>
      </w:ins>
      <w:r>
        <w:t>tucos could not right themselves</w:t>
      </w:r>
      <w:ins w:id="55" w:author="Patricia Tachinardi" w:date="2021-06-29T15:47:00Z">
        <w:r w:rsidR="007B2CBC">
          <w:t>,</w:t>
        </w:r>
      </w:ins>
      <w:r>
        <w:t xml:space="preserve"> they were removed from the chamber. Anesthetized animal</w:t>
      </w:r>
      <w:ins w:id="56" w:author="Patricia Tachinardi" w:date="2021-06-29T15:48:00Z">
        <w:r w:rsidR="007B2CBC">
          <w:t>s</w:t>
        </w:r>
      </w:ins>
      <w:r>
        <w:t xml:space="preserve"> were weighted (CSseries, OHAUS, ± 1 g precision), sexed, </w:t>
      </w:r>
      <w:ins w:id="57" w:author="Patricia Tachinardi" w:date="2021-06-29T15:48:00Z">
        <w:r w:rsidR="007B2CBC">
          <w:t xml:space="preserve">assessed for reproductive status, and </w:t>
        </w:r>
      </w:ins>
      <w:r>
        <w:t xml:space="preserve">marked with a subcutaneous identification </w:t>
      </w:r>
      <w:proofErr w:type="spellStart"/>
      <w:r>
        <w:t>PITTag</w:t>
      </w:r>
      <w:proofErr w:type="spellEnd"/>
      <w:r>
        <w:t xml:space="preserve"> (Passive Integrative Transponder. Allflex, Brasil) and fitted with </w:t>
      </w:r>
      <w:del w:id="58" w:author="Patricia Tachinardi" w:date="2021-06-29T15:49:00Z">
        <w:r w:rsidDel="007B2CBC">
          <w:delText xml:space="preserve">biologging </w:delText>
        </w:r>
      </w:del>
      <w:ins w:id="59" w:author="Patricia Tachinardi" w:date="2021-06-29T15:49:00Z">
        <w:r w:rsidR="007B2CBC">
          <w:t xml:space="preserve">a </w:t>
        </w:r>
      </w:ins>
      <w:r>
        <w:t>collar</w:t>
      </w:r>
      <w:ins w:id="60" w:author="Patricia Tachinardi" w:date="2021-06-29T15:49:00Z">
        <w:r w:rsidR="007B2CBC">
          <w:t xml:space="preserve"> bearing </w:t>
        </w:r>
        <w:proofErr w:type="spellStart"/>
        <w:r w:rsidR="007B2CBC">
          <w:t>biologgers</w:t>
        </w:r>
        <w:proofErr w:type="spellEnd"/>
        <w:r w:rsidR="007B2CBC">
          <w:t xml:space="preserve"> (see below). </w:t>
        </w:r>
      </w:ins>
    </w:p>
    <w:p w14:paraId="4E9AED50" w14:textId="77777777" w:rsidR="00D86DED" w:rsidRDefault="00B90660">
      <w:pPr>
        <w:pStyle w:val="Corpodetexto"/>
      </w:pPr>
      <w:r>
        <w:t xml:space="preserve">Animals were released in the same burrow they were originally captured. They were left in the field for 5-18 days before being recaptured for collar recovery. The telemetry transmitter </w:t>
      </w:r>
      <w:proofErr w:type="gramStart"/>
      <w:r>
        <w:t>were</w:t>
      </w:r>
      <w:proofErr w:type="gramEnd"/>
      <w:r>
        <w:t xml:space="preserve"> used to maximize the animals relocation, thus avoiding the loss of the other devices. All animal captures, procedures and animal handling were authorized by the local authorities at </w:t>
      </w:r>
      <w:r>
        <w:rPr>
          <w:i/>
          <w:iCs/>
        </w:rPr>
        <w:t>Dirección General de Ambiente y Desarrollo Sustentable – Secretaría de Ambiente del Ministerio de Producción y Desarollo Local</w:t>
      </w:r>
      <w:r>
        <w:t xml:space="preserve"> – La Rioja, Argentina (#00501-17). All procedures were also approved by the Ethics Committee at the </w:t>
      </w:r>
      <w:r>
        <w:rPr>
          <w:i/>
          <w:iCs/>
        </w:rPr>
        <w:t>Instituto de Biociências</w:t>
      </w:r>
      <w:r>
        <w:t xml:space="preserve"> (#308-2018) and </w:t>
      </w:r>
      <w:r>
        <w:rPr>
          <w:i/>
          <w:iCs/>
        </w:rPr>
        <w:t>Faculdade de Medicina Veterinária</w:t>
      </w:r>
      <w:r>
        <w:t xml:space="preserve"> (#2045300519) of the </w:t>
      </w:r>
      <w:r>
        <w:rPr>
          <w:i/>
          <w:iCs/>
        </w:rPr>
        <w:t>Universidade de São Paulo</w:t>
      </w:r>
      <w:r>
        <w:t>.</w:t>
      </w:r>
    </w:p>
    <w:p w14:paraId="4E9AED51" w14:textId="77777777" w:rsidR="00D86DED" w:rsidRDefault="00B90660">
      <w:pPr>
        <w:pStyle w:val="Compact"/>
        <w:numPr>
          <w:ilvl w:val="0"/>
          <w:numId w:val="4"/>
        </w:numPr>
      </w:pPr>
      <w:commentRangeStart w:id="61"/>
      <w:r w:rsidRPr="00EC64D5">
        <w:rPr>
          <w:lang w:val="pt-BR"/>
          <w:rPrChange w:id="62" w:author="Patricia Tachinardi" w:date="2021-06-17T14:56:00Z">
            <w:rPr/>
          </w:rPrChange>
        </w:rPr>
        <w:lastRenderedPageBreak/>
        <w:t xml:space="preserve">Ao adicionar </w:t>
      </w:r>
      <w:proofErr w:type="spellStart"/>
      <w:proofErr w:type="gramStart"/>
      <w:r w:rsidRPr="00EC64D5">
        <w:rPr>
          <w:lang w:val="pt-BR"/>
          <w:rPrChange w:id="63" w:author="Patricia Tachinardi" w:date="2021-06-17T14:56:00Z">
            <w:rPr/>
          </w:rPrChange>
        </w:rPr>
        <w:t>numero</w:t>
      </w:r>
      <w:proofErr w:type="spellEnd"/>
      <w:proofErr w:type="gramEnd"/>
      <w:r w:rsidRPr="00EC64D5">
        <w:rPr>
          <w:lang w:val="pt-BR"/>
          <w:rPrChange w:id="64" w:author="Patricia Tachinardi" w:date="2021-06-17T14:56:00Z">
            <w:rPr/>
          </w:rPrChange>
        </w:rPr>
        <w:t xml:space="preserve"> de animais </w:t>
      </w:r>
      <w:proofErr w:type="spellStart"/>
      <w:r w:rsidRPr="00EC64D5">
        <w:rPr>
          <w:lang w:val="pt-BR"/>
          <w:rPrChange w:id="65" w:author="Patricia Tachinardi" w:date="2021-06-17T14:56:00Z">
            <w:rPr/>
          </w:rPrChange>
        </w:rPr>
        <w:t>tbm</w:t>
      </w:r>
      <w:proofErr w:type="spellEnd"/>
      <w:r w:rsidRPr="00EC64D5">
        <w:rPr>
          <w:lang w:val="pt-BR"/>
          <w:rPrChange w:id="66" w:author="Patricia Tachinardi" w:date="2021-06-17T14:56:00Z">
            <w:rPr/>
          </w:rPrChange>
        </w:rPr>
        <w:t xml:space="preserve"> comentar da dificuldade em recapturar e em alguns casos capturar machos! </w:t>
      </w:r>
      <w:r>
        <w:t xml:space="preserve">Legal para </w:t>
      </w:r>
      <w:proofErr w:type="spellStart"/>
      <w:r>
        <w:t>futuras</w:t>
      </w:r>
      <w:proofErr w:type="spellEnd"/>
      <w:r>
        <w:t xml:space="preserve"> </w:t>
      </w:r>
      <w:proofErr w:type="spellStart"/>
      <w:r>
        <w:t>referencias</w:t>
      </w:r>
      <w:proofErr w:type="spellEnd"/>
      <w:r>
        <w:t>. (</w:t>
      </w:r>
      <w:proofErr w:type="spellStart"/>
      <w:r>
        <w:t>Talvez</w:t>
      </w:r>
      <w:proofErr w:type="spellEnd"/>
      <w:r>
        <w:t xml:space="preserve"> </w:t>
      </w:r>
      <w:proofErr w:type="spellStart"/>
      <w:r>
        <w:t>nos</w:t>
      </w:r>
      <w:proofErr w:type="spellEnd"/>
      <w:r>
        <w:t xml:space="preserve"> </w:t>
      </w:r>
      <w:proofErr w:type="spellStart"/>
      <w:r>
        <w:t>resultados</w:t>
      </w:r>
      <w:proofErr w:type="spellEnd"/>
      <w:r>
        <w:t>?)</w:t>
      </w:r>
      <w:commentRangeEnd w:id="61"/>
      <w:r w:rsidR="002A2AF0">
        <w:rPr>
          <w:rStyle w:val="Refdecomentrio"/>
          <w:rFonts w:asciiTheme="minorHAnsi" w:hAnsiTheme="minorHAnsi"/>
        </w:rPr>
        <w:commentReference w:id="61"/>
      </w:r>
    </w:p>
    <w:p w14:paraId="4E9AED52" w14:textId="77777777" w:rsidR="00D86DED" w:rsidRDefault="00B90660">
      <w:pPr>
        <w:pStyle w:val="Ttulo3"/>
      </w:pPr>
      <w:bookmarkStart w:id="67" w:name="activity-sensors"/>
      <w:bookmarkEnd w:id="11"/>
      <w:r>
        <w:t>1.2.4</w:t>
      </w:r>
      <w:r>
        <w:tab/>
        <w:t>Activity Sensors</w:t>
      </w:r>
    </w:p>
    <w:p w14:paraId="4E9AED53" w14:textId="14519E82" w:rsidR="00D86DED" w:rsidRDefault="00B90660">
      <w:pPr>
        <w:pStyle w:val="FirstParagraph"/>
      </w:pPr>
      <w:r>
        <w:t>Accelerometer</w:t>
      </w:r>
      <w:ins w:id="68" w:author="Patricia Tachinardi" w:date="2021-06-29T15:52:00Z">
        <w:r w:rsidR="005012C4">
          <w:t>s</w:t>
        </w:r>
      </w:ins>
      <w:r>
        <w:t xml:space="preserve"> (Axy-4, </w:t>
      </w:r>
      <w:proofErr w:type="spellStart"/>
      <w:r>
        <w:t>TechnoSmart</w:t>
      </w:r>
      <w:proofErr w:type="spellEnd"/>
      <w:r>
        <w:t xml:space="preserve">, Italy) and </w:t>
      </w:r>
      <w:proofErr w:type="spellStart"/>
      <w:r>
        <w:t>lightloggers</w:t>
      </w:r>
      <w:proofErr w:type="spellEnd"/>
      <w:r>
        <w:t xml:space="preserve"> (W65, Migrate Technology, UK) were used to record general motor activity and light exposure</w:t>
      </w:r>
      <w:ins w:id="69" w:author="Patricia Tachinardi" w:date="2021-06-29T15:52:00Z">
        <w:r w:rsidR="005012C4">
          <w:t>,</w:t>
        </w:r>
      </w:ins>
      <w:r>
        <w:t xml:space="preserve"> respectively. These </w:t>
      </w:r>
      <w:proofErr w:type="spellStart"/>
      <w:r>
        <w:t>biologgers</w:t>
      </w:r>
      <w:proofErr w:type="spellEnd"/>
      <w:r>
        <w:t xml:space="preserve"> were </w:t>
      </w:r>
      <w:del w:id="70" w:author="Patricia Tachinardi" w:date="2021-06-29T15:52:00Z">
        <w:r w:rsidDel="005012C4">
          <w:delText xml:space="preserve">fixed </w:delText>
        </w:r>
      </w:del>
      <w:ins w:id="71" w:author="Patricia Tachinardi" w:date="2021-06-29T15:52:00Z">
        <w:r w:rsidR="005012C4">
          <w:t xml:space="preserve">attached </w:t>
        </w:r>
      </w:ins>
      <w:r>
        <w:t>to a collar made of a cable tie inserted through silicon tubing (</w:t>
      </w:r>
      <w:hyperlink w:anchor="ref-jannetti2019">
        <w:r>
          <w:rPr>
            <w:rStyle w:val="Hyperlink"/>
          </w:rPr>
          <w:t>Jannetti et al. 2019</w:t>
        </w:r>
      </w:hyperlink>
      <w:r>
        <w:t xml:space="preserve">; </w:t>
      </w:r>
      <w:hyperlink w:anchor="ref-williams2014">
        <w:r>
          <w:rPr>
            <w:rStyle w:val="Hyperlink"/>
          </w:rPr>
          <w:t>Williams et al. 2014</w:t>
        </w:r>
      </w:hyperlink>
      <w:r>
        <w:t>).</w:t>
      </w:r>
      <w:ins w:id="72" w:author="Patricia Tachinardi" w:date="2021-06-29T15:53:00Z">
        <w:r w:rsidR="005012C4">
          <w:t xml:space="preserve"> A telemetry transmitter was also attached to the collar </w:t>
        </w:r>
        <w:r w:rsidR="000214AC">
          <w:t>to detect</w:t>
        </w:r>
      </w:ins>
      <w:ins w:id="73" w:author="Patricia Tachinardi" w:date="2021-06-29T15:54:00Z">
        <w:r w:rsidR="000214AC">
          <w:t xml:space="preserve"> animal location during recapture (SOM-2011. Wildlife Materials, USA). </w:t>
        </w:r>
      </w:ins>
      <w:del w:id="74" w:author="Patricia Tachinardi" w:date="2021-06-29T15:54:00Z">
        <w:r w:rsidDel="000214AC">
          <w:delText xml:space="preserve"> </w:delText>
        </w:r>
      </w:del>
      <w:del w:id="75" w:author="Patricia Tachinardi" w:date="2021-06-29T15:53:00Z">
        <w:r w:rsidDel="005012C4">
          <w:delText xml:space="preserve">Out of the 22 captured animals, 13 received a collar containing an accelerometer, a lightlogger and a telemetry transmitter (SOM-2011. Wildlife Materials, USA). The remaining 9 animals received a collar containing only a telemetry transmitter and an accelerometer (Table ??). </w:delText>
        </w:r>
      </w:del>
      <w:del w:id="76" w:author="Patricia Tachinardi" w:date="2021-06-29T15:54:00Z">
        <w:r w:rsidDel="000214AC">
          <w:delText>The complete collar setup weighted approximately a total of 6g. Collars without the lightlogger weighted 5.3g. All accelerometers recorded tri-axial acceleration at a 10Hz sampling frequency with a 4G sensitivity. Lightloggers were set to sample light every minute but only recorded the maximum sampled value each 5 minutes.</w:delText>
        </w:r>
      </w:del>
      <w:ins w:id="77" w:author="Patricia Tachinardi" w:date="2021-06-29T15:53:00Z">
        <w:r w:rsidR="005012C4" w:rsidRPr="005012C4">
          <w:t xml:space="preserve"> </w:t>
        </w:r>
        <w:r w:rsidR="005012C4">
          <w:t xml:space="preserve">Out of the 22 captured animals, 13 received a collar containing an accelerometer, a </w:t>
        </w:r>
        <w:proofErr w:type="spellStart"/>
        <w:r w:rsidR="005012C4">
          <w:t>lightlogger</w:t>
        </w:r>
        <w:proofErr w:type="spellEnd"/>
        <w:r w:rsidR="005012C4">
          <w:t xml:space="preserve"> and a telemetry transmitter. The remaining 9 animals received a collar containing only a telemetry transmitter and an accelerometer (Table ??).</w:t>
        </w:r>
      </w:ins>
      <w:ins w:id="78" w:author="Patricia Tachinardi" w:date="2021-06-29T15:54:00Z">
        <w:r w:rsidR="000214AC" w:rsidRPr="000214AC">
          <w:t xml:space="preserve"> </w:t>
        </w:r>
        <w:r w:rsidR="000214AC">
          <w:t xml:space="preserve">The complete collar setup weighted approximately a total of 6g. Collars without the </w:t>
        </w:r>
        <w:proofErr w:type="spellStart"/>
        <w:r w:rsidR="000214AC">
          <w:t>lightlogger</w:t>
        </w:r>
        <w:proofErr w:type="spellEnd"/>
        <w:r w:rsidR="000214AC">
          <w:t xml:space="preserve"> weighted 5.3g. All accelerometers recorded tri-axial acceleration at a 10Hz sampling frequency with a 4G sensitivity. </w:t>
        </w:r>
        <w:proofErr w:type="spellStart"/>
        <w:r w:rsidR="000214AC">
          <w:t>Lightloggers</w:t>
        </w:r>
        <w:proofErr w:type="spellEnd"/>
        <w:r w:rsidR="000214AC">
          <w:t xml:space="preserve"> were set to sample light every minute but only recorded the maximum sampled value each 5 minutes.</w:t>
        </w:r>
      </w:ins>
    </w:p>
    <w:p w14:paraId="4E9AED54" w14:textId="77777777" w:rsidR="00D86DED" w:rsidRDefault="00B90660">
      <w:pPr>
        <w:pStyle w:val="Compact"/>
        <w:numPr>
          <w:ilvl w:val="0"/>
          <w:numId w:val="5"/>
        </w:numPr>
      </w:pPr>
      <w:r>
        <w:t>foto tuco com colar</w:t>
      </w:r>
    </w:p>
    <w:p w14:paraId="4E9AED55" w14:textId="6A1DFACE" w:rsidR="00D86DED" w:rsidRDefault="00B90660">
      <w:pPr>
        <w:pStyle w:val="FirstParagraph"/>
      </w:pPr>
      <w:commentRangeStart w:id="79"/>
      <w:r>
        <w:rPr>
          <w:noProof/>
        </w:rPr>
        <w:drawing>
          <wp:inline distT="0" distB="0" distL="0" distR="0" wp14:anchorId="4E9AEDC8" wp14:editId="4E9AEDC9">
            <wp:extent cx="4620126" cy="369610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sample-size-1.png"/>
                    <pic:cNvPicPr>
                      <a:picLocks noChangeAspect="1" noChangeArrowheads="1"/>
                    </pic:cNvPicPr>
                  </pic:nvPicPr>
                  <pic:blipFill>
                    <a:blip r:embed="rId12"/>
                    <a:stretch>
                      <a:fillRect/>
                    </a:stretch>
                  </pic:blipFill>
                  <pic:spPr bwMode="auto">
                    <a:xfrm>
                      <a:off x="0" y="0"/>
                      <a:ext cx="4620126" cy="3696101"/>
                    </a:xfrm>
                    <a:prstGeom prst="rect">
                      <a:avLst/>
                    </a:prstGeom>
                    <a:noFill/>
                    <a:ln w="9525">
                      <a:noFill/>
                      <a:headEnd/>
                      <a:tailEnd/>
                    </a:ln>
                  </pic:spPr>
                </pic:pic>
              </a:graphicData>
            </a:graphic>
          </wp:inline>
        </w:drawing>
      </w:r>
      <w:commentRangeEnd w:id="79"/>
      <w:r w:rsidR="00C2313E">
        <w:rPr>
          <w:rStyle w:val="Refdecomentrio"/>
          <w:rFonts w:asciiTheme="minorHAnsi" w:hAnsiTheme="minorHAnsi"/>
        </w:rPr>
        <w:commentReference w:id="79"/>
      </w:r>
    </w:p>
    <w:p w14:paraId="4E9AED56" w14:textId="77777777" w:rsidR="00D86DED" w:rsidRDefault="00B90660">
      <w:pPr>
        <w:pStyle w:val="Ttulo3"/>
      </w:pPr>
      <w:bookmarkStart w:id="80" w:name="data-processing"/>
      <w:bookmarkEnd w:id="67"/>
      <w:r>
        <w:lastRenderedPageBreak/>
        <w:t>1.2.5</w:t>
      </w:r>
      <w:r>
        <w:tab/>
        <w:t>Data Processing</w:t>
      </w:r>
    </w:p>
    <w:p w14:paraId="4E9AED57" w14:textId="78E8E94F" w:rsidR="00D86DED" w:rsidRDefault="00B90660">
      <w:pPr>
        <w:pStyle w:val="FirstParagraph"/>
      </w:pPr>
      <w:r>
        <w:t xml:space="preserve">A total of 22 </w:t>
      </w:r>
      <w:commentRangeStart w:id="81"/>
      <w:r>
        <w:t xml:space="preserve">complete datasets </w:t>
      </w:r>
      <w:commentRangeEnd w:id="81"/>
      <w:r w:rsidR="002A237A">
        <w:rPr>
          <w:rStyle w:val="Refdecomentrio"/>
          <w:rFonts w:asciiTheme="minorHAnsi" w:hAnsiTheme="minorHAnsi"/>
        </w:rPr>
        <w:commentReference w:id="81"/>
      </w:r>
      <w:r>
        <w:t xml:space="preserve">were obtained from </w:t>
      </w:r>
      <w:proofErr w:type="spellStart"/>
      <w:r>
        <w:t>biologgers</w:t>
      </w:r>
      <w:proofErr w:type="spellEnd"/>
      <w:r>
        <w:t xml:space="preserve"> deployed in the field. Data were recorded onboard of the sensors and later downloaded and converted to raw text files</w:t>
      </w:r>
      <w:ins w:id="82" w:author="Patricia Tachinardi" w:date="2021-06-29T16:11:00Z">
        <w:r w:rsidR="00800DA5">
          <w:t xml:space="preserve"> using the software provided by the logger manufacturers</w:t>
        </w:r>
      </w:ins>
      <w:r>
        <w:t xml:space="preserve">. </w:t>
      </w:r>
      <w:commentRangeStart w:id="83"/>
      <w:r>
        <w:t xml:space="preserve">Accelerometer and </w:t>
      </w:r>
      <w:proofErr w:type="spellStart"/>
      <w:r>
        <w:t>lightlogger</w:t>
      </w:r>
      <w:proofErr w:type="spellEnd"/>
      <w:r>
        <w:t xml:space="preserve"> data were read and merged accordingly to date and time of recordings using purposely written R </w:t>
      </w:r>
      <w:ins w:id="84" w:author="Patricia Tachinardi" w:date="2021-06-29T16:12:00Z">
        <w:r w:rsidR="00800DA5">
          <w:t>(</w:t>
        </w:r>
        <w:proofErr w:type="spellStart"/>
        <w:r w:rsidR="00800DA5" w:rsidRPr="00800DA5">
          <w:rPr>
            <w:b/>
            <w:bCs/>
            <w:rPrChange w:id="85" w:author="Patricia Tachinardi" w:date="2021-06-29T16:12:00Z">
              <w:rPr/>
            </w:rPrChange>
          </w:rPr>
          <w:t>colocar</w:t>
        </w:r>
        <w:proofErr w:type="spellEnd"/>
        <w:r w:rsidR="00800DA5" w:rsidRPr="00800DA5">
          <w:rPr>
            <w:b/>
            <w:bCs/>
            <w:rPrChange w:id="86" w:author="Patricia Tachinardi" w:date="2021-06-29T16:12:00Z">
              <w:rPr/>
            </w:rPrChange>
          </w:rPr>
          <w:t xml:space="preserve"> </w:t>
        </w:r>
        <w:proofErr w:type="spellStart"/>
        <w:r w:rsidR="00800DA5" w:rsidRPr="00800DA5">
          <w:rPr>
            <w:b/>
            <w:bCs/>
            <w:rPrChange w:id="87" w:author="Patricia Tachinardi" w:date="2021-06-29T16:12:00Z">
              <w:rPr/>
            </w:rPrChange>
          </w:rPr>
          <w:t>citação</w:t>
        </w:r>
        <w:proofErr w:type="spellEnd"/>
        <w:r w:rsidR="00800DA5" w:rsidRPr="00800DA5">
          <w:rPr>
            <w:b/>
            <w:bCs/>
            <w:rPrChange w:id="88" w:author="Patricia Tachinardi" w:date="2021-06-29T16:12:00Z">
              <w:rPr/>
            </w:rPrChange>
          </w:rPr>
          <w:t xml:space="preserve"> do software</w:t>
        </w:r>
        <w:r w:rsidR="00800DA5">
          <w:t xml:space="preserve">) </w:t>
        </w:r>
      </w:ins>
      <w:r>
        <w:t xml:space="preserve">scripts. Time of recordings of accelerometers and lightloggers were not synchronized to the minute consequently we had to round the lightlogger recording times to the nearest 5 minutes </w:t>
      </w:r>
      <w:proofErr w:type="gramStart"/>
      <w:r>
        <w:t>in order to</w:t>
      </w:r>
      <w:proofErr w:type="gramEnd"/>
      <w:r>
        <w:t xml:space="preserve"> merge both data streams. We also removed the first and last days of each dataset, corresponding to the days of capturing and recapturing efforts, </w:t>
      </w:r>
      <w:proofErr w:type="gramStart"/>
      <w:r>
        <w:t>in order to</w:t>
      </w:r>
      <w:proofErr w:type="gramEnd"/>
      <w:r>
        <w:t xml:space="preserve"> minimize any effects that the capture, handling or recapture efforts could have in the animal’s behavior.</w:t>
      </w:r>
      <w:commentRangeEnd w:id="83"/>
      <w:r w:rsidR="00800DA5">
        <w:rPr>
          <w:rStyle w:val="Refdecomentrio"/>
          <w:rFonts w:asciiTheme="minorHAnsi" w:hAnsiTheme="minorHAnsi"/>
        </w:rPr>
        <w:commentReference w:id="83"/>
      </w:r>
    </w:p>
    <w:p w14:paraId="4E9AED58" w14:textId="367FC4E9" w:rsidR="00D86DED" w:rsidRDefault="00B90660">
      <w:pPr>
        <w:pStyle w:val="Corpodetexto"/>
      </w:pPr>
      <w:r>
        <w:t>Acceleration data was used to measure</w:t>
      </w:r>
      <w:del w:id="89" w:author="Patricia Tachinardi" w:date="2021-07-02T17:48:00Z">
        <w:r w:rsidDel="00634CB7">
          <w:delText xml:space="preserve"> the</w:delText>
        </w:r>
      </w:del>
      <w:r>
        <w:t xml:space="preserve"> gross motor activity. The tri-axial acceleration data was first converted to one dimensio</w:t>
      </w:r>
      <w:ins w:id="90" w:author="Patricia Tachinardi" w:date="2021-07-02T18:05:00Z">
        <w:r w:rsidR="00C521E9">
          <w:t>nal</w:t>
        </w:r>
      </w:ins>
      <w:del w:id="91" w:author="Patricia Tachinardi" w:date="2021-07-02T18:05:00Z">
        <w:r w:rsidDel="00C521E9">
          <w:delText>nal</w:delText>
        </w:r>
      </w:del>
      <w:r>
        <w:t xml:space="preserve"> value</w:t>
      </w:r>
      <w:ins w:id="92" w:author="Patricia Tachinardi" w:date="2021-07-02T17:48:00Z">
        <w:r w:rsidR="00634CB7">
          <w:t>s</w:t>
        </w:r>
      </w:ins>
      <w:r>
        <w:t xml:space="preserve"> using the Vectorial Dynamic Body Acceleration (VeDBA, </w:t>
      </w:r>
      <w:hyperlink w:anchor="ref-qasem2012">
        <w:r>
          <w:rPr>
            <w:rStyle w:val="Hyperlink"/>
          </w:rPr>
          <w:t>Qasem et al. 2012</w:t>
        </w:r>
      </w:hyperlink>
      <w:r>
        <w:t xml:space="preserve">). VeDBA is commonly used as a proxy for the animal’s activity level and energy expenditure (REFS). VeDBA was calculated by: (i) Estimating the effect of the gravitational force over the accelerometer, also known as static acceleration. The static acceleration can be estimated by applying a moving average over the raw acceleration data. There is not a consensus over the the number of points to calculate the moving average with, which can be dependent on the study species and device’s recording frequency. In </w:t>
      </w:r>
      <w:del w:id="93" w:author="Patricia Tachinardi" w:date="2021-07-02T18:04:00Z">
        <w:r w:rsidDel="00727422">
          <w:delText xml:space="preserve">the case of </w:delText>
        </w:r>
      </w:del>
      <w:r>
        <w:t>this study</w:t>
      </w:r>
      <w:ins w:id="94" w:author="Patricia Tachinardi" w:date="2021-07-02T18:04:00Z">
        <w:r w:rsidR="00727422">
          <w:t>,</w:t>
        </w:r>
      </w:ins>
      <w:r>
        <w:t xml:space="preserve"> we </w:t>
      </w:r>
      <w:del w:id="95" w:author="Patricia Tachinardi" w:date="2021-07-02T18:04:00Z">
        <w:r w:rsidDel="00727422">
          <w:delText>opted</w:delText>
        </w:r>
      </w:del>
      <w:ins w:id="96" w:author="Patricia Tachinardi" w:date="2021-07-02T18:04:00Z">
        <w:r w:rsidR="00303869">
          <w:t>used</w:t>
        </w:r>
      </w:ins>
      <w:del w:id="97" w:author="Patricia Tachinardi" w:date="2021-07-02T18:04:00Z">
        <w:r w:rsidDel="00303869">
          <w:delText xml:space="preserve"> to use</w:delText>
        </w:r>
      </w:del>
      <w:r>
        <w:t xml:space="preserve"> a 4-second moving average after following the methodology proposed by (</w:t>
      </w:r>
      <w:hyperlink w:anchor="ref-shepard2008">
        <w:r>
          <w:rPr>
            <w:rStyle w:val="Hyperlink"/>
          </w:rPr>
          <w:t>Shepard et al. 2008</w:t>
        </w:r>
      </w:hyperlink>
      <w:r>
        <w:t>, see Appendix). (ii) Calculating the acceleration correspondent to the animal’s movement, also know as Dynamic Body Acceleration (DBA). The DBA was calculated by subtracting the static acceleration from the raw data. (iii) Lastly, we calculate the VeDBA by the vectorial sum of the DBA over the device’s ax</w:t>
      </w:r>
      <w:ins w:id="98" w:author="Patricia Tachinardi" w:date="2021-07-02T18:05:00Z">
        <w:r w:rsidR="00303869">
          <w:t>e</w:t>
        </w:r>
      </w:ins>
      <w:del w:id="99" w:author="Patricia Tachinardi" w:date="2021-07-02T18:05:00Z">
        <w:r w:rsidDel="00303869">
          <w:delText>i</w:delText>
        </w:r>
      </w:del>
      <w:r>
        <w:t xml:space="preserve">s. </w:t>
      </w:r>
      <w:del w:id="100" w:author="Patricia Tachinardi" w:date="2021-07-02T18:06:00Z">
        <w:r w:rsidDel="00D01EF8">
          <w:delText xml:space="preserve">Following </w:delText>
        </w:r>
        <w:r w:rsidDel="00254D26">
          <w:delText xml:space="preserve">VeDBA </w:delText>
        </w:r>
        <w:r w:rsidDel="00D01EF8">
          <w:delText xml:space="preserve">calculations </w:delText>
        </w:r>
        <w:r w:rsidDel="00254D26">
          <w:delText>the 1Hz acceleration data was downsampled by taking the median over a 1</w:delText>
        </w:r>
      </w:del>
      <w:del w:id="101" w:author="Patricia Tachinardi" w:date="2021-07-02T18:05:00Z">
        <w:r w:rsidDel="00303869">
          <w:delText xml:space="preserve"> </w:delText>
        </w:r>
      </w:del>
      <w:del w:id="102" w:author="Patricia Tachinardi" w:date="2021-07-02T18:06:00Z">
        <w:r w:rsidDel="00254D26">
          <w:delText>minute non-overlapping sliding window.</w:delText>
        </w:r>
      </w:del>
    </w:p>
    <w:p w14:paraId="4E9AED59" w14:textId="77777777" w:rsidR="00D86DED" w:rsidRDefault="00B90660">
      <w:pPr>
        <w:pStyle w:val="Corpodetexto"/>
      </w:pPr>
      <m:oMathPara>
        <m:oMathParaPr>
          <m:jc m:val="center"/>
        </m:oMathParaPr>
        <m:oMath>
          <m:r>
            <w:rPr>
              <w:rFonts w:ascii="Cambria Math" w:hAnsi="Cambria Math"/>
            </w:rPr>
            <m:t>VeDBA</m:t>
          </m:r>
          <m:r>
            <m:rPr>
              <m:sty m:val="p"/>
            </m:rPr>
            <w:rPr>
              <w:rFonts w:ascii="Cambria Math" w:hAnsi="Cambria Math"/>
            </w:rPr>
            <m:t>=</m:t>
          </m:r>
          <m:rad>
            <m:radPr>
              <m:degHide m:val="1"/>
              <m:ctrlPr>
                <w:rPr>
                  <w:rFonts w:ascii="Cambria Math" w:hAnsi="Cambria Math"/>
                </w:rPr>
              </m:ctrlPr>
            </m:radPr>
            <m:deg/>
            <m:e>
              <m:r>
                <w:rPr>
                  <w:rFonts w:ascii="Cambria Math" w:hAnsi="Cambria Math"/>
                </w:rPr>
                <m:t>X</m:t>
              </m:r>
              <m:sSup>
                <m:sSupPr>
                  <m:ctrlPr>
                    <w:rPr>
                      <w:rFonts w:ascii="Cambria Math" w:hAnsi="Cambria Math"/>
                    </w:rPr>
                  </m:ctrlPr>
                </m:sSupPr>
                <m:e>
                  <m:r>
                    <w:rPr>
                      <w:rFonts w:ascii="Cambria Math" w:hAnsi="Cambria Math"/>
                    </w:rPr>
                    <m:t>d</m:t>
                  </m:r>
                </m:e>
                <m:sup>
                  <m:r>
                    <w:rPr>
                      <w:rFonts w:ascii="Cambria Math" w:hAnsi="Cambria Math"/>
                    </w:rPr>
                    <m:t>2</m:t>
                  </m:r>
                </m:sup>
              </m:sSup>
              <m:r>
                <m:rPr>
                  <m:sty m:val="p"/>
                </m:rPr>
                <w:rPr>
                  <w:rFonts w:ascii="Cambria Math" w:hAnsi="Cambria Math"/>
                </w:rPr>
                <m:t>+</m:t>
              </m:r>
              <m:r>
                <w:rPr>
                  <w:rFonts w:ascii="Cambria Math" w:hAnsi="Cambria Math"/>
                </w:rPr>
                <m:t>Y</m:t>
              </m:r>
              <m:sSup>
                <m:sSupPr>
                  <m:ctrlPr>
                    <w:rPr>
                      <w:rFonts w:ascii="Cambria Math" w:hAnsi="Cambria Math"/>
                    </w:rPr>
                  </m:ctrlPr>
                </m:sSupPr>
                <m:e>
                  <m:r>
                    <w:rPr>
                      <w:rFonts w:ascii="Cambria Math" w:hAnsi="Cambria Math"/>
                    </w:rPr>
                    <m:t>d</m:t>
                  </m:r>
                </m:e>
                <m:sup>
                  <m:r>
                    <w:rPr>
                      <w:rFonts w:ascii="Cambria Math" w:hAnsi="Cambria Math"/>
                    </w:rPr>
                    <m:t>2</m:t>
                  </m:r>
                </m:sup>
              </m:sSup>
              <m:r>
                <m:rPr>
                  <m:sty m:val="p"/>
                </m:rPr>
                <w:rPr>
                  <w:rFonts w:ascii="Cambria Math" w:hAnsi="Cambria Math"/>
                </w:rPr>
                <m:t>+</m:t>
              </m:r>
              <m:r>
                <w:rPr>
                  <w:rFonts w:ascii="Cambria Math" w:hAnsi="Cambria Math"/>
                </w:rPr>
                <m:t>Z</m:t>
              </m:r>
              <m:sSup>
                <m:sSupPr>
                  <m:ctrlPr>
                    <w:rPr>
                      <w:rFonts w:ascii="Cambria Math" w:hAnsi="Cambria Math"/>
                    </w:rPr>
                  </m:ctrlPr>
                </m:sSupPr>
                <m:e>
                  <m:r>
                    <w:rPr>
                      <w:rFonts w:ascii="Cambria Math" w:hAnsi="Cambria Math"/>
                    </w:rPr>
                    <m:t>d</m:t>
                  </m:r>
                </m:e>
                <m:sup>
                  <m:r>
                    <w:rPr>
                      <w:rFonts w:ascii="Cambria Math" w:hAnsi="Cambria Math"/>
                    </w:rPr>
                    <m:t>2</m:t>
                  </m:r>
                </m:sup>
              </m:sSup>
            </m:e>
          </m:rad>
        </m:oMath>
      </m:oMathPara>
    </w:p>
    <w:p w14:paraId="464CA434" w14:textId="77777777" w:rsidR="00254D26" w:rsidRDefault="00254D26" w:rsidP="00254D26">
      <w:pPr>
        <w:pStyle w:val="Corpodetexto"/>
        <w:rPr>
          <w:ins w:id="103" w:author="Patricia Tachinardi" w:date="2021-07-02T18:06:00Z"/>
        </w:rPr>
      </w:pPr>
    </w:p>
    <w:p w14:paraId="4E9AED5A" w14:textId="767E7CB8" w:rsidR="00D86DED" w:rsidRDefault="00254D26">
      <w:pPr>
        <w:pStyle w:val="Corpodetexto"/>
        <w:pPrChange w:id="104" w:author="Patricia Tachinardi" w:date="2021-07-02T18:06:00Z">
          <w:pPr>
            <w:pStyle w:val="FirstParagraph"/>
          </w:pPr>
        </w:pPrChange>
      </w:pPr>
      <w:ins w:id="105" w:author="Patricia Tachinardi" w:date="2021-07-02T18:06:00Z">
        <w:r>
          <w:t xml:space="preserve">Once </w:t>
        </w:r>
        <w:proofErr w:type="spellStart"/>
        <w:r>
          <w:t>VeDBA</w:t>
        </w:r>
        <w:proofErr w:type="spellEnd"/>
        <w:r>
          <w:t xml:space="preserve"> was calculated, the 1Hz acceleration data was </w:t>
        </w:r>
        <w:proofErr w:type="spellStart"/>
        <w:r>
          <w:t>downsampled</w:t>
        </w:r>
        <w:proofErr w:type="spellEnd"/>
        <w:r>
          <w:t xml:space="preserve"> by taking the median over a 1-minute non-overlapping sliding window.</w:t>
        </w:r>
      </w:ins>
      <w:ins w:id="106" w:author="Patricia Tachinardi" w:date="2021-07-02T18:07:00Z">
        <w:r>
          <w:t xml:space="preserve"> </w:t>
        </w:r>
      </w:ins>
      <w:r w:rsidR="00B90660">
        <w:t xml:space="preserve">All </w:t>
      </w:r>
      <w:proofErr w:type="spellStart"/>
      <w:r w:rsidR="00B90660">
        <w:t>VeDBA</w:t>
      </w:r>
      <w:proofErr w:type="spellEnd"/>
      <w:r w:rsidR="00B90660">
        <w:t xml:space="preserve"> datapoints were classified as occuring during the daytime or nighttime based on the daylength o</w:t>
      </w:r>
      <w:ins w:id="107" w:author="Patricia Tachinardi" w:date="2021-07-06T17:43:00Z">
        <w:r w:rsidR="00121B09">
          <w:t>f</w:t>
        </w:r>
      </w:ins>
      <w:del w:id="108" w:author="Patricia Tachinardi" w:date="2021-07-06T17:43:00Z">
        <w:r w:rsidR="00B90660" w:rsidDel="00121B09">
          <w:delText>d</w:delText>
        </w:r>
      </w:del>
      <w:r w:rsidR="00B90660">
        <w:t xml:space="preserve"> recording dates. </w:t>
      </w:r>
      <w:del w:id="109" w:author="Patricia Tachinardi" w:date="2021-07-06T17:43:00Z">
        <w:r w:rsidR="00B90660" w:rsidDel="00121B09">
          <w:delText xml:space="preserve">Daytime activity was in turn classified as being above or underground. </w:delText>
        </w:r>
      </w:del>
      <w:r w:rsidR="00B90660">
        <w:t xml:space="preserve">Daylength was calculated using the </w:t>
      </w:r>
      <w:r w:rsidR="00B90660">
        <w:rPr>
          <w:i/>
          <w:iCs/>
        </w:rPr>
        <w:t>maptools</w:t>
      </w:r>
      <w:r w:rsidR="00B90660">
        <w:t xml:space="preserve"> package in R (</w:t>
      </w:r>
      <w:proofErr w:type="spellStart"/>
      <w:r w:rsidR="00C47653">
        <w:fldChar w:fldCharType="begin"/>
      </w:r>
      <w:r w:rsidR="00C47653">
        <w:instrText xml:space="preserve"> HYPERLINK \l "ref-bivand2020" \h </w:instrText>
      </w:r>
      <w:r w:rsidR="00C47653">
        <w:fldChar w:fldCharType="separate"/>
      </w:r>
      <w:r w:rsidR="00B90660">
        <w:rPr>
          <w:rStyle w:val="Hyperlink"/>
        </w:rPr>
        <w:t>Bivand</w:t>
      </w:r>
      <w:proofErr w:type="spellEnd"/>
      <w:r w:rsidR="00B90660">
        <w:rPr>
          <w:rStyle w:val="Hyperlink"/>
        </w:rPr>
        <w:t xml:space="preserve"> and Lewin-Koh 2020</w:t>
      </w:r>
      <w:r w:rsidR="00C47653">
        <w:rPr>
          <w:rStyle w:val="Hyperlink"/>
        </w:rPr>
        <w:fldChar w:fldCharType="end"/>
      </w:r>
      <w:r w:rsidR="00B90660">
        <w:t xml:space="preserve">), which uses the National Oceanic and Atmospheric Administration (NOAA) equations for estimating Twilight times. We used Civil Twilight times, defined as the times in which the center of the sun is 6° below the </w:t>
      </w:r>
      <w:r w:rsidR="00B90660">
        <w:lastRenderedPageBreak/>
        <w:t>horizon, as thresholds to calculate daylength and classify datapoints as occuring during the day or nighttime. Daylength change along the year can be seen in the Appendix</w:t>
      </w:r>
      <w:ins w:id="110" w:author="Patricia Tachinardi" w:date="2021-07-06T17:43:00Z">
        <w:r w:rsidR="007E74C3">
          <w:t xml:space="preserve"> (REF da </w:t>
        </w:r>
        <w:proofErr w:type="spellStart"/>
        <w:r w:rsidR="007E74C3">
          <w:t>figura</w:t>
        </w:r>
        <w:proofErr w:type="spellEnd"/>
        <w:r w:rsidR="007E74C3">
          <w:t>)</w:t>
        </w:r>
      </w:ins>
      <w:r w:rsidR="00B90660">
        <w:t>.</w:t>
      </w:r>
    </w:p>
    <w:p w14:paraId="4E9AED5B" w14:textId="589ED850" w:rsidR="00D86DED" w:rsidRDefault="00B90660">
      <w:pPr>
        <w:pStyle w:val="Corpodetexto"/>
      </w:pPr>
      <w:r>
        <w:t>Light exposure data was used to further classify data points as above or below ground during the daytime. The threshold for considering a data point as being aboveground was 2 lux, consistent with what has been done in (</w:t>
      </w:r>
      <w:hyperlink w:anchor="ref-jannetti2019">
        <w:r>
          <w:rPr>
            <w:rStyle w:val="Hyperlink"/>
          </w:rPr>
          <w:t>Jannetti et al. 2019</w:t>
        </w:r>
      </w:hyperlink>
      <w:r>
        <w:t>). All data processing and statistical analysis were conducted in R v4.0.2 (</w:t>
      </w:r>
      <w:hyperlink w:anchor="ref-rcoreteam2020">
        <w:r>
          <w:rPr>
            <w:rStyle w:val="Hyperlink"/>
          </w:rPr>
          <w:t>R Core Team 2020</w:t>
        </w:r>
      </w:hyperlink>
      <w:r>
        <w:t xml:space="preserve">) unless </w:t>
      </w:r>
      <w:del w:id="111" w:author="Patricia Tachinardi" w:date="2021-07-06T17:44:00Z">
        <w:r w:rsidDel="00A978E2">
          <w:delText xml:space="preserve">noted </w:delText>
        </w:r>
      </w:del>
      <w:ins w:id="112" w:author="Patricia Tachinardi" w:date="2021-07-06T17:44:00Z">
        <w:r w:rsidR="00A978E2">
          <w:t>stated</w:t>
        </w:r>
        <w:r w:rsidR="00A978E2">
          <w:t xml:space="preserve"> </w:t>
        </w:r>
      </w:ins>
      <w:r>
        <w:t>otherwise.</w:t>
      </w:r>
    </w:p>
    <w:p w14:paraId="4E9AED5C" w14:textId="77777777" w:rsidR="00D86DED" w:rsidRDefault="00B90660">
      <w:pPr>
        <w:pStyle w:val="Ttulo3"/>
      </w:pPr>
      <w:bookmarkStart w:id="113" w:name="hidden-markov-models"/>
      <w:bookmarkEnd w:id="80"/>
      <w:r>
        <w:t>1.2.6</w:t>
      </w:r>
      <w:r>
        <w:tab/>
        <w:t>Hidden Markov Models</w:t>
      </w:r>
    </w:p>
    <w:p w14:paraId="4E9AED5D" w14:textId="4FC2F4EA" w:rsidR="00D86DED" w:rsidRDefault="00B90660">
      <w:pPr>
        <w:pStyle w:val="FirstParagraph"/>
      </w:pPr>
      <w:commentRangeStart w:id="114"/>
      <w:r>
        <w:t xml:space="preserve">Behavioral States </w:t>
      </w:r>
      <w:commentRangeEnd w:id="114"/>
      <w:r w:rsidR="009040FA">
        <w:rPr>
          <w:rStyle w:val="Refdecomentrio"/>
          <w:rFonts w:asciiTheme="minorHAnsi" w:hAnsiTheme="minorHAnsi"/>
        </w:rPr>
        <w:commentReference w:id="114"/>
      </w:r>
      <w:r>
        <w:t xml:space="preserve">were </w:t>
      </w:r>
      <w:del w:id="115" w:author="Patricia Tachinardi" w:date="2021-07-06T17:51:00Z">
        <w:r w:rsidDel="009040FA">
          <w:delText>infered</w:delText>
        </w:r>
      </w:del>
      <w:ins w:id="116" w:author="Patricia Tachinardi" w:date="2021-07-06T17:51:00Z">
        <w:r w:rsidR="009040FA">
          <w:t>inferred</w:t>
        </w:r>
      </w:ins>
      <w:r>
        <w:t xml:space="preserve"> using Hidden Markov Models (HMMs). HMMs are type of dependent mixture models where the components of the mixture are selected by a</w:t>
      </w:r>
      <w:ins w:id="117" w:author="Patricia Tachinardi" w:date="2021-07-06T17:52:00Z">
        <w:r w:rsidR="009040FA">
          <w:t>n</w:t>
        </w:r>
      </w:ins>
      <w:r>
        <w:t xml:space="preserve"> underlying Markov Process</w:t>
      </w:r>
      <w:ins w:id="118" w:author="Patricia Tachinardi" w:date="2021-07-06T17:53:00Z">
        <w:r w:rsidR="00FE0C12">
          <w:t xml:space="preserve"> (</w:t>
        </w:r>
        <w:proofErr w:type="spellStart"/>
        <w:r w:rsidR="00FE0C12">
          <w:t>inserir</w:t>
        </w:r>
        <w:proofErr w:type="spellEnd"/>
        <w:r w:rsidR="00FE0C12">
          <w:t xml:space="preserve"> </w:t>
        </w:r>
        <w:proofErr w:type="spellStart"/>
        <w:r w:rsidR="00FE0C12">
          <w:t>referência</w:t>
        </w:r>
        <w:proofErr w:type="spellEnd"/>
        <w:r w:rsidR="00FE0C12">
          <w:t>)</w:t>
        </w:r>
      </w:ins>
      <w:r>
        <w:t xml:space="preserve">. </w:t>
      </w:r>
      <w:commentRangeStart w:id="119"/>
      <w:r>
        <w:t xml:space="preserve">HMMs are composed of two time series: the observable </w:t>
      </w:r>
      <w:r>
        <w:rPr>
          <w:i/>
          <w:iCs/>
        </w:rPr>
        <w:t>state-dependent process</w:t>
      </w:r>
      <w:r>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t>) and a</w:t>
      </w:r>
      <w:ins w:id="120" w:author="Patricia Tachinardi" w:date="2021-07-06T17:53:00Z">
        <w:r w:rsidR="00FE0C12">
          <w:t>n</w:t>
        </w:r>
      </w:ins>
      <w:r>
        <w:t xml:space="preserve"> underlying, or hidden, </w:t>
      </w:r>
      <w:r>
        <w:rPr>
          <w:i/>
          <w:iCs/>
        </w:rPr>
        <w:t>state process</w:t>
      </w:r>
      <w: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oMath>
      <w:r>
        <w:t>).</w:t>
      </w:r>
      <w:ins w:id="121" w:author="Patricia Tachinardi" w:date="2021-07-06T18:20:00Z">
        <w:r w:rsidR="00377A70">
          <w:t xml:space="preserve"> The </w:t>
        </w:r>
        <w:r w:rsidR="00377A70">
          <w:rPr>
            <w:i/>
            <w:iCs/>
          </w:rPr>
          <w:t>state process</w:t>
        </w:r>
        <w:r w:rsidR="00377A70">
          <w:t xml:space="preserve"> is also what drives the observations and what we are interested in estimating.</w:t>
        </w:r>
        <w:r w:rsidR="00377A70">
          <w:t xml:space="preserve"> </w:t>
        </w:r>
      </w:ins>
      <w:del w:id="122" w:author="Patricia Tachinardi" w:date="2021-07-06T18:20:00Z">
        <w:r w:rsidDel="00377A70">
          <w:delText xml:space="preserve"> </w:delText>
        </w:r>
      </w:del>
      <w:commentRangeEnd w:id="119"/>
      <w:r w:rsidR="00CF3545">
        <w:rPr>
          <w:rStyle w:val="Refdecomentrio"/>
          <w:rFonts w:asciiTheme="minorHAnsi" w:hAnsiTheme="minorHAnsi"/>
        </w:rPr>
        <w:commentReference w:id="119"/>
      </w:r>
      <w:r>
        <w:t xml:space="preserve">The underlying </w:t>
      </w:r>
      <w:r>
        <w:rPr>
          <w:i/>
          <w:iCs/>
        </w:rPr>
        <w:t>state process</w:t>
      </w:r>
      <w:r>
        <w:t xml:space="preserve"> follow</w:t>
      </w:r>
      <w:ins w:id="123" w:author="Patricia Tachinardi" w:date="2021-07-06T18:17:00Z">
        <w:r w:rsidR="00377A70">
          <w:t>s</w:t>
        </w:r>
      </w:ins>
      <w:r>
        <w:t xml:space="preserve"> the Markov Property and take temporal dependency into account. The Markov property denotes that a state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depends only on the previous state </w:t>
      </w:r>
      <m:oMath>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m:t>
            </m:r>
            <m:r>
              <w:rPr>
                <w:rFonts w:ascii="Cambria Math" w:hAnsi="Cambria Math"/>
              </w:rPr>
              <m:t>1</m:t>
            </m:r>
          </m:sub>
        </m:sSub>
      </m:oMath>
      <w:r>
        <w:t>. In the case of accelerometer and animal movement studies the states are representations of the animals’ behavior and can take on finite number (</w:t>
      </w:r>
      <m:oMath>
        <m:r>
          <w:rPr>
            <w:rFonts w:ascii="Cambria Math" w:hAnsi="Cambria Math"/>
          </w:rPr>
          <m:t>N</m:t>
        </m:r>
      </m:oMath>
      <w:r>
        <w:t xml:space="preserve">) of possible values. The number of states can be chosen </w:t>
      </w:r>
      <w:r>
        <w:rPr>
          <w:i/>
          <w:iCs/>
        </w:rPr>
        <w:t>a priori</w:t>
      </w:r>
      <w:r>
        <w:t xml:space="preserve"> or based on model selection (</w:t>
      </w:r>
      <w:hyperlink w:anchor="ref-pohle2017">
        <w:r>
          <w:rPr>
            <w:rStyle w:val="Hyperlink"/>
          </w:rPr>
          <w:t>Pohle et al. 2017</w:t>
        </w:r>
      </w:hyperlink>
      <w:r>
        <w:t>). The changes probabilities between states are also part of the of HMM formulation, summarized by a Transition Probability Matrix that gives the probability of transitioning from the current state to a possible future state</w:t>
      </w:r>
      <w:del w:id="124" w:author="Patricia Tachinardi" w:date="2021-07-06T18:20:00Z">
        <w:r w:rsidDel="00377A70">
          <w:delText xml:space="preserve">. The </w:delText>
        </w:r>
        <w:r w:rsidDel="00377A70">
          <w:rPr>
            <w:i/>
            <w:iCs/>
          </w:rPr>
          <w:delText>state process</w:delText>
        </w:r>
        <w:r w:rsidDel="00377A70">
          <w:delText xml:space="preserve"> is also what drives the observations and what we are interested in estimating.</w:delText>
        </w:r>
      </w:del>
    </w:p>
    <w:p w14:paraId="4E9AED5E" w14:textId="4BE438DF" w:rsidR="00D86DED" w:rsidRDefault="00B90660">
      <w:pPr>
        <w:pStyle w:val="Corpodetexto"/>
      </w:pPr>
      <w:r>
        <w:t xml:space="preserve">In the basic HMM formulation the observable </w:t>
      </w:r>
      <w:r>
        <w:rPr>
          <w:i/>
          <w:iCs/>
        </w:rPr>
        <w:t>state-dependent process</w:t>
      </w:r>
      <w:r>
        <w:t xml:space="preserve"> comes from a mixture of </w:t>
      </w:r>
      <m:oMath>
        <m:r>
          <w:rPr>
            <w:rFonts w:ascii="Cambria Math" w:hAnsi="Cambria Math"/>
          </w:rPr>
          <m:t>N</m:t>
        </m:r>
      </m:oMath>
      <w:r>
        <w:t xml:space="preserve"> distributions, one for each state. These distribution</w:t>
      </w:r>
      <w:ins w:id="125" w:author="Patricia Tachinardi" w:date="2021-07-06T18:23:00Z">
        <w:r w:rsidR="00D07353">
          <w:t>s</w:t>
        </w:r>
      </w:ins>
      <w:r>
        <w:t xml:space="preserve"> come from a common family (</w:t>
      </w:r>
      <w:proofErr w:type="gramStart"/>
      <w:r>
        <w:t>e.g.</w:t>
      </w:r>
      <w:proofErr w:type="gramEnd"/>
      <w:r>
        <w:t xml:space="preserve"> Normal, Weibull or Gamma) and each one have their own set of parameter values. The active distribution is determined by the state the system is in at a given time </w:t>
      </w:r>
      <m:oMath>
        <m:r>
          <w:rPr>
            <w:rFonts w:ascii="Cambria Math" w:hAnsi="Cambria Math"/>
          </w:rPr>
          <m:t>t</m:t>
        </m:r>
      </m:oMath>
      <w:r>
        <w:t>. The observations therefore are a realization from one of these distributions. The distribution parameters, state transition probabilities and other model parameters can be estimated by numerical maximization of the Likelihood (</w:t>
      </w:r>
      <w:hyperlink w:anchor="ref-zucchini2016">
        <w:r>
          <w:rPr>
            <w:rStyle w:val="Hyperlink"/>
          </w:rPr>
          <w:t>Zucchini, Iain MacDonald, and Roland Langrock 2016</w:t>
        </w:r>
      </w:hyperlink>
      <w:r>
        <w:t>). With the model parameters in hand, the most probable state sequence can be found by the Viterbi algorithm (</w:t>
      </w:r>
      <w:hyperlink w:anchor="ref-mcclintock2020">
        <w:r>
          <w:rPr>
            <w:rStyle w:val="Hyperlink"/>
          </w:rPr>
          <w:t>Brett T. McClintock et al. 2020</w:t>
        </w:r>
      </w:hyperlink>
      <w:r>
        <w:t xml:space="preserve">; </w:t>
      </w:r>
      <w:hyperlink w:anchor="ref-zucchini2016">
        <w:r>
          <w:rPr>
            <w:rStyle w:val="Hyperlink"/>
          </w:rPr>
          <w:t>Zucchini, Iain MacDonald, and Roland Langrock 2016</w:t>
        </w:r>
      </w:hyperlink>
      <w:r>
        <w:t>).</w:t>
      </w:r>
    </w:p>
    <w:p w14:paraId="4E9AED5F" w14:textId="77777777" w:rsidR="00D86DED" w:rsidRPr="00EC64D5" w:rsidRDefault="00B90660">
      <w:pPr>
        <w:pStyle w:val="Compact"/>
        <w:numPr>
          <w:ilvl w:val="0"/>
          <w:numId w:val="6"/>
        </w:numPr>
        <w:rPr>
          <w:lang w:val="pt-BR"/>
          <w:rPrChange w:id="126" w:author="Patricia Tachinardi" w:date="2021-06-17T14:56:00Z">
            <w:rPr/>
          </w:rPrChange>
        </w:rPr>
      </w:pPr>
      <w:r w:rsidRPr="00EC64D5">
        <w:rPr>
          <w:lang w:val="pt-BR"/>
          <w:rPrChange w:id="127" w:author="Patricia Tachinardi" w:date="2021-06-17T14:56:00Z">
            <w:rPr/>
          </w:rPrChange>
        </w:rPr>
        <w:t>vantagem do HMM para modelar series temporais</w:t>
      </w:r>
    </w:p>
    <w:p w14:paraId="4E9AED60" w14:textId="77777777" w:rsidR="00D86DED" w:rsidRDefault="00B90660">
      <w:pPr>
        <w:pStyle w:val="FirstParagraph"/>
      </w:pPr>
      <w:r>
        <w:rPr>
          <w:noProof/>
        </w:rPr>
        <w:lastRenderedPageBreak/>
        <w:drawing>
          <wp:inline distT="0" distB="0" distL="0" distR="0" wp14:anchorId="4E9AEDCA" wp14:editId="4E9AEDCB">
            <wp:extent cx="3390900" cy="97155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hmm-1.svg"/>
                    <pic:cNvPicPr>
                      <a:picLocks noChangeAspect="1" noChangeArrowheads="1"/>
                    </pic:cNvPicPr>
                  </pic:nvPicPr>
                  <pic:blipFill>
                    <a:blip/>
                    <a:stretch>
                      <a:fillRect/>
                    </a:stretch>
                  </pic:blipFill>
                  <pic:spPr bwMode="auto">
                    <a:xfrm>
                      <a:off x="0" y="0"/>
                      <a:ext cx="3390900" cy="971550"/>
                    </a:xfrm>
                    <a:prstGeom prst="rect">
                      <a:avLst/>
                    </a:prstGeom>
                    <a:noFill/>
                    <a:ln w="9525">
                      <a:noFill/>
                      <a:headEnd/>
                      <a:tailEnd/>
                    </a:ln>
                  </pic:spPr>
                </pic:pic>
              </a:graphicData>
            </a:graphic>
          </wp:inline>
        </w:drawing>
      </w:r>
    </w:p>
    <w:p w14:paraId="4E9AED61" w14:textId="77777777" w:rsidR="00D86DED" w:rsidRDefault="00B90660">
      <w:pPr>
        <w:pStyle w:val="Ttulo3"/>
      </w:pPr>
      <w:bookmarkStart w:id="128" w:name="Xdb6b397daf2ee291d713b2ff7b5fbb4ce7f1bb6"/>
      <w:bookmarkEnd w:id="113"/>
      <w:r>
        <w:t>1.2.7</w:t>
      </w:r>
      <w:r>
        <w:tab/>
        <w:t>Model Formulation and State Classification</w:t>
      </w:r>
    </w:p>
    <w:p w14:paraId="4E9AED62" w14:textId="77777777" w:rsidR="00D86DED" w:rsidRDefault="00B90660">
      <w:pPr>
        <w:pStyle w:val="FirstParagraph"/>
      </w:pPr>
      <w:commentRangeStart w:id="129"/>
      <w:r>
        <w:t xml:space="preserve">In our models we have chosen VeDBA as our activity metric from which we want to infer the possible state sequences. We determined </w:t>
      </w:r>
      <w:r>
        <w:rPr>
          <w:i/>
          <w:iCs/>
        </w:rPr>
        <w:t>a priori</w:t>
      </w:r>
      <w:r>
        <w:t xml:space="preserve"> that the hidden </w:t>
      </w:r>
      <w:r>
        <w:rPr>
          <w:i/>
          <w:iCs/>
        </w:rPr>
        <w:t>state-process</w:t>
      </w:r>
      <w:r>
        <w:t xml:space="preserve"> could assume three different states (</w:t>
      </w:r>
      <m:oMath>
        <m:r>
          <w:rPr>
            <w:rFonts w:ascii="Cambria Math" w:hAnsi="Cambria Math"/>
          </w:rPr>
          <m:t>N</m:t>
        </m:r>
        <m:r>
          <m:rPr>
            <m:sty m:val="p"/>
          </m:rPr>
          <w:rPr>
            <w:rFonts w:ascii="Cambria Math" w:hAnsi="Cambria Math"/>
          </w:rPr>
          <m:t>=</m:t>
        </m:r>
        <m:r>
          <w:rPr>
            <w:rFonts w:ascii="Cambria Math" w:hAnsi="Cambria Math"/>
          </w:rPr>
          <m:t>3</m:t>
        </m:r>
      </m:oMath>
      <w:r>
        <w:t>). This decision was made based on our research question, in the VeDBA distributions (see Appendix; Exploratory Data Analysis) and in the biological interpretability of the states. It is important to note that states do not correspond directly to specific behaviors (e.g. feeding, foraging or digging) but can be assumed to roughly correspond to behavioral modes (e.g. activity levels) that can encompass a range of different behaviors (</w:t>
      </w:r>
      <w:hyperlink w:anchor="ref-leosbarajas2017">
        <w:r>
          <w:rPr>
            <w:rStyle w:val="Hyperlink"/>
          </w:rPr>
          <w:t>Leos-Barajas et al. 2017</w:t>
        </w:r>
      </w:hyperlink>
      <w:r>
        <w:t xml:space="preserve">; </w:t>
      </w:r>
      <w:hyperlink w:anchor="ref-papastamatiou2018">
        <w:r>
          <w:rPr>
            <w:rStyle w:val="Hyperlink"/>
          </w:rPr>
          <w:t>Papastamatiou et al. 2018</w:t>
        </w:r>
      </w:hyperlink>
      <w:r>
        <w:t>). We labelled the states as roughly corresponding to “Rest</w:t>
      </w:r>
      <w:proofErr w:type="gramStart"/>
      <w:r>
        <w:t>,”“</w:t>
      </w:r>
      <w:proofErr w:type="gramEnd"/>
      <w:r>
        <w:t>Medium Intensity Activity” and “High Intensity Activity.”</w:t>
      </w:r>
      <w:commentRangeEnd w:id="129"/>
      <w:r w:rsidR="00E65135">
        <w:rPr>
          <w:rStyle w:val="Refdecomentrio"/>
          <w:rFonts w:asciiTheme="minorHAnsi" w:hAnsiTheme="minorHAnsi"/>
        </w:rPr>
        <w:commentReference w:id="129"/>
      </w:r>
    </w:p>
    <w:p w14:paraId="4E9AED63" w14:textId="3AFBA25B" w:rsidR="00D86DED" w:rsidRDefault="00B90660">
      <w:pPr>
        <w:pStyle w:val="Corpodetexto"/>
      </w:pPr>
      <w:r>
        <w:t>HMMs can be fitted individually (</w:t>
      </w:r>
      <w:proofErr w:type="gramStart"/>
      <w:r>
        <w:t>e.g.</w:t>
      </w:r>
      <w:proofErr w:type="gramEnd"/>
      <w:r>
        <w:t xml:space="preserve"> </w:t>
      </w:r>
      <w:hyperlink w:anchor="ref-vandekerk2015">
        <w:r>
          <w:rPr>
            <w:rStyle w:val="Hyperlink"/>
          </w:rPr>
          <w:t>van de Kerk et al. 2015</w:t>
        </w:r>
      </w:hyperlink>
      <w:r>
        <w:t>) or to a pool of animals (</w:t>
      </w:r>
      <w:hyperlink w:anchor="ref-langrock2012">
        <w:r>
          <w:rPr>
            <w:rStyle w:val="Hyperlink"/>
          </w:rPr>
          <w:t>Langrock et al. 2012</w:t>
        </w:r>
      </w:hyperlink>
      <w:r>
        <w:t xml:space="preserve">). The models can also include covariate effects that modify either the </w:t>
      </w:r>
      <w:r>
        <w:rPr>
          <w:i/>
          <w:iCs/>
        </w:rPr>
        <w:t>state-dependent</w:t>
      </w:r>
      <w:r>
        <w:t xml:space="preserve"> distribution parameters or the transition probabilities (</w:t>
      </w:r>
      <w:hyperlink w:anchor="ref-patterson2009">
        <w:r>
          <w:rPr>
            <w:rStyle w:val="Hyperlink"/>
          </w:rPr>
          <w:t>Patterson et al. 2009</w:t>
        </w:r>
      </w:hyperlink>
      <w:r>
        <w:t xml:space="preserve">; </w:t>
      </w:r>
      <w:hyperlink w:anchor="ref-langrock2012">
        <w:r>
          <w:rPr>
            <w:rStyle w:val="Hyperlink"/>
          </w:rPr>
          <w:t>Langrock et al. 2012</w:t>
        </w:r>
      </w:hyperlink>
      <w:r>
        <w:t>). We fitted a 3-state HMM to the 1-minute downsampled VeDBA data using a ‘complete pooling’ approach. Using this approach</w:t>
      </w:r>
      <w:ins w:id="130" w:author="Patricia Tachinardi" w:date="2021-07-06T18:34:00Z">
        <w:r w:rsidR="00E65135">
          <w:t>,</w:t>
        </w:r>
      </w:ins>
      <w:r>
        <w:t xml:space="preserve"> the </w:t>
      </w:r>
      <w:r>
        <w:rPr>
          <w:i/>
          <w:iCs/>
        </w:rPr>
        <w:t>state-dependent</w:t>
      </w:r>
      <w:r>
        <w:t xml:space="preserve"> distribution parameters are common to all animals. This means that we assume that individuals are </w:t>
      </w:r>
      <w:del w:id="131" w:author="Patricia Tachinardi" w:date="2021-07-06T18:36:00Z">
        <w:r w:rsidDel="00910657">
          <w:delText>independent</w:delText>
        </w:r>
      </w:del>
      <w:ins w:id="132" w:author="Patricia Tachinardi" w:date="2021-07-06T18:36:00Z">
        <w:r w:rsidR="00910657">
          <w:t>independent,</w:t>
        </w:r>
      </w:ins>
      <w:r>
        <w:t xml:space="preserve"> and</w:t>
      </w:r>
      <w:ins w:id="133" w:author="Patricia Tachinardi" w:date="2021-07-06T18:35:00Z">
        <w:r w:rsidR="00910657">
          <w:t xml:space="preserve"> </w:t>
        </w:r>
      </w:ins>
      <w:ins w:id="134" w:author="Patricia Tachinardi" w:date="2021-07-06T18:36:00Z">
        <w:r w:rsidR="00910657">
          <w:t xml:space="preserve">behaviors are the same to all individuals and </w:t>
        </w:r>
      </w:ins>
      <w:del w:id="135" w:author="Patricia Tachinardi" w:date="2021-07-06T18:36:00Z">
        <w:r w:rsidDel="00910657">
          <w:delText xml:space="preserve"> behaviors </w:delText>
        </w:r>
      </w:del>
      <w:del w:id="136" w:author="Patricia Tachinardi" w:date="2021-07-06T18:35:00Z">
        <w:r w:rsidDel="00910657">
          <w:delText xml:space="preserve">do not change between animal and </w:delText>
        </w:r>
      </w:del>
      <w:r>
        <w:t>across the year. However, given that the season/month of the year seems to be a</w:t>
      </w:r>
      <w:ins w:id="137" w:author="Patricia Tachinardi" w:date="2021-07-06T18:36:00Z">
        <w:r w:rsidR="00910657">
          <w:t>n</w:t>
        </w:r>
      </w:ins>
      <w:r>
        <w:t xml:space="preserve"> important feature influencing the VeDBA distribution (see Appendix; Exploratory Data Analysis) we included season as a covariate in the </w:t>
      </w:r>
      <w:r>
        <w:rPr>
          <w:i/>
          <w:iCs/>
        </w:rPr>
        <w:t>state process</w:t>
      </w:r>
      <w:r>
        <w:t>. Therefore, we let the probability of changing from one state to another vary in relation to the season/month of the year</w:t>
      </w:r>
      <w:ins w:id="138" w:author="Patricia Tachinardi" w:date="2021-07-06T18:37:00Z">
        <w:r w:rsidR="00910657">
          <w:t>,</w:t>
        </w:r>
      </w:ins>
      <w:r>
        <w:t xml:space="preserve"> </w:t>
      </w:r>
      <w:proofErr w:type="gramStart"/>
      <w:r>
        <w:t>assuming that</w:t>
      </w:r>
      <w:proofErr w:type="gramEnd"/>
      <w:r>
        <w:t xml:space="preserve"> animals have the same </w:t>
      </w:r>
      <w:r>
        <w:rPr>
          <w:b/>
          <w:bCs/>
        </w:rPr>
        <w:t>repertoire</w:t>
      </w:r>
      <w:r>
        <w:t xml:space="preserve"> of behaviors. We also fitted an empty model, with no covariate effects, and used Akaike’s Information Criteria (AIC) to select the model with best fit to the data (</w:t>
      </w:r>
      <w:hyperlink w:anchor="ref-burnham2002">
        <w:r>
          <w:rPr>
            <w:rStyle w:val="Hyperlink"/>
          </w:rPr>
          <w:t>Burnham, Anderson, and Burnham 2002</w:t>
        </w:r>
      </w:hyperlink>
      <w:r>
        <w:t>).</w:t>
      </w:r>
    </w:p>
    <w:p w14:paraId="4E9AED64" w14:textId="77777777" w:rsidR="00D86DED" w:rsidRDefault="00B90660">
      <w:pPr>
        <w:pStyle w:val="Corpodetexto"/>
      </w:pPr>
      <w:r>
        <w:t>Models were fitted using the momentuHMM package in R (</w:t>
      </w:r>
      <w:hyperlink w:anchor="ref-mcclintock2021">
        <w:r>
          <w:rPr>
            <w:rStyle w:val="Hyperlink"/>
          </w:rPr>
          <w:t>Brett T. McClintock and Michelot 2021</w:t>
        </w:r>
      </w:hyperlink>
      <w:r>
        <w:t xml:space="preserve">). We used the gamma distribution, parametrized with mean and standard deviation, to model VeDBA. The gamma distribution is a flexible distribution, usually used in movement studies </w:t>
      </w:r>
      <w:r>
        <w:lastRenderedPageBreak/>
        <w:t xml:space="preserve">(REFS), that accommodates positive right-skewed data. Appropriate starting values for likelihood maximization of the model’s parameters were found by following procedures suggested by </w:t>
      </w:r>
      <w:hyperlink w:anchor="ref-michelot2019">
        <w:r>
          <w:rPr>
            <w:rStyle w:val="Hyperlink"/>
          </w:rPr>
          <w:t>Michelot and Langrock</w:t>
        </w:r>
      </w:hyperlink>
      <w:r>
        <w:t xml:space="preserve"> (</w:t>
      </w:r>
      <w:hyperlink w:anchor="ref-michelot2019">
        <w:r>
          <w:rPr>
            <w:rStyle w:val="Hyperlink"/>
          </w:rPr>
          <w:t>2019</w:t>
        </w:r>
      </w:hyperlink>
      <w:r>
        <w:t>). Season was included as a categorical variable, its influence over the transition probabilities was summarized using stationary probabilities plots (</w:t>
      </w:r>
      <w:hyperlink w:anchor="ref-leosbarajas2017">
        <w:r>
          <w:rPr>
            <w:rStyle w:val="Hyperlink"/>
          </w:rPr>
          <w:t>Leos-Barajas et al. 2017</w:t>
        </w:r>
      </w:hyperlink>
      <w:r>
        <w:t>). The most probable state sequence was decoded using the Viterbi algorhithm (</w:t>
      </w:r>
      <w:hyperlink w:anchor="ref-zucchini2016">
        <w:r>
          <w:rPr>
            <w:rStyle w:val="Hyperlink"/>
          </w:rPr>
          <w:t>Zucchini, Iain MacDonald, and Roland Langrock 2016</w:t>
        </w:r>
      </w:hyperlink>
      <w:r>
        <w:t xml:space="preserve">). The decoded sequence was then used to conducted othet </w:t>
      </w:r>
      <w:r>
        <w:rPr>
          <w:i/>
          <w:iCs/>
        </w:rPr>
        <w:t>post-hoc</w:t>
      </w:r>
      <w:r>
        <w:t xml:space="preserve"> analysis of rhythmicity and diurnality. We checked model assumptions and goodness of fit by visual inspection of the pseudo-residuals (</w:t>
      </w:r>
      <w:hyperlink w:anchor="ref-zucchini2016">
        <w:r>
          <w:rPr>
            <w:rStyle w:val="Hyperlink"/>
          </w:rPr>
          <w:t>Zucchini, Iain MacDonald, and Roland Langrock 2016</w:t>
        </w:r>
      </w:hyperlink>
      <w:r>
        <w:t>).</w:t>
      </w:r>
    </w:p>
    <w:p w14:paraId="4E9AED65" w14:textId="77777777" w:rsidR="00D86DED" w:rsidRDefault="00B90660">
      <w:pPr>
        <w:pStyle w:val="Compact"/>
        <w:numPr>
          <w:ilvl w:val="0"/>
          <w:numId w:val="7"/>
        </w:numPr>
      </w:pPr>
      <w:r>
        <w:t xml:space="preserve">michelot 2017 - Estimation and simulation of foraging trips in land-based marine predators. Ecology 98, 1932–1944. </w:t>
      </w:r>
      <w:hyperlink r:id="rId13">
        <w:r>
          <w:rPr>
            <w:rStyle w:val="Hyperlink"/>
          </w:rPr>
          <w:t>doi.org/10.1002/ecy.1880</w:t>
        </w:r>
      </w:hyperlink>
    </w:p>
    <w:p w14:paraId="4E9AED66" w14:textId="77777777" w:rsidR="00D86DED" w:rsidRDefault="00B90660">
      <w:pPr>
        <w:pStyle w:val="Ttulo3"/>
      </w:pPr>
      <w:bookmarkStart w:id="139" w:name="rhythmicity-and-diurnality-index"/>
      <w:bookmarkEnd w:id="128"/>
      <w:r>
        <w:t>1.2.8</w:t>
      </w:r>
      <w:r>
        <w:tab/>
        <w:t>Rhythmicity and Diurnality Index</w:t>
      </w:r>
    </w:p>
    <w:p w14:paraId="4E9AED67" w14:textId="77777777" w:rsidR="00D86DED" w:rsidRDefault="00B90660">
      <w:pPr>
        <w:pStyle w:val="Ttulo2"/>
      </w:pPr>
      <w:bookmarkStart w:id="140" w:name="results"/>
      <w:bookmarkEnd w:id="2"/>
      <w:bookmarkEnd w:id="139"/>
      <w:r>
        <w:t>1.3</w:t>
      </w:r>
      <w:r>
        <w:tab/>
        <w:t>Results</w:t>
      </w:r>
    </w:p>
    <w:p w14:paraId="4E9AED68" w14:textId="77777777" w:rsidR="00D86DED" w:rsidRDefault="00B90660">
      <w:pPr>
        <w:pStyle w:val="FirstParagraph"/>
      </w:pPr>
      <w:r>
        <w:rPr>
          <w:noProof/>
        </w:rPr>
        <w:drawing>
          <wp:inline distT="0" distB="0" distL="0" distR="0" wp14:anchorId="4E9AEDCC" wp14:editId="4E9AEDCD">
            <wp:extent cx="4620126" cy="369610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unnamed-chunk-1-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4E9AED69" w14:textId="77777777" w:rsidR="00D86DED" w:rsidRDefault="00B90660">
      <w:pPr>
        <w:pStyle w:val="Compact"/>
        <w:numPr>
          <w:ilvl w:val="0"/>
          <w:numId w:val="8"/>
        </w:numPr>
      </w:pPr>
      <w:r>
        <w:t>lista de animais</w:t>
      </w:r>
    </w:p>
    <w:p w14:paraId="4E9AED6A" w14:textId="77777777" w:rsidR="00D86DED" w:rsidRPr="00EC64D5" w:rsidRDefault="00B90660">
      <w:pPr>
        <w:pStyle w:val="Compact"/>
        <w:numPr>
          <w:ilvl w:val="0"/>
          <w:numId w:val="8"/>
        </w:numPr>
        <w:rPr>
          <w:lang w:val="pt-BR"/>
          <w:rPrChange w:id="141" w:author="Patricia Tachinardi" w:date="2021-06-17T14:56:00Z">
            <w:rPr/>
          </w:rPrChange>
        </w:rPr>
      </w:pPr>
      <w:r w:rsidRPr="00EC64D5">
        <w:rPr>
          <w:lang w:val="pt-BR"/>
          <w:rPrChange w:id="142" w:author="Patricia Tachinardi" w:date="2021-06-17T14:56:00Z">
            <w:rPr/>
          </w:rPrChange>
        </w:rPr>
        <w:t>lista de quanto tempo cada animal teve de registro</w:t>
      </w:r>
    </w:p>
    <w:p w14:paraId="4E9AED6B" w14:textId="77777777" w:rsidR="00D86DED" w:rsidRDefault="00B90660">
      <w:pPr>
        <w:pStyle w:val="Compact"/>
        <w:numPr>
          <w:ilvl w:val="0"/>
          <w:numId w:val="8"/>
        </w:numPr>
      </w:pPr>
      <w:proofErr w:type="spellStart"/>
      <w:r>
        <w:lastRenderedPageBreak/>
        <w:t>tabela</w:t>
      </w:r>
      <w:proofErr w:type="spellEnd"/>
      <w:r>
        <w:t xml:space="preserve"> </w:t>
      </w:r>
      <w:proofErr w:type="spellStart"/>
      <w:r>
        <w:t>parametros</w:t>
      </w:r>
      <w:proofErr w:type="spellEnd"/>
      <w:r>
        <w:t xml:space="preserve"> </w:t>
      </w:r>
      <w:proofErr w:type="spellStart"/>
      <w:r>
        <w:t>estimados</w:t>
      </w:r>
      <w:proofErr w:type="spellEnd"/>
    </w:p>
    <w:p w14:paraId="4E9AED6C" w14:textId="77777777" w:rsidR="00D86DED" w:rsidRDefault="00B90660">
      <w:pPr>
        <w:pStyle w:val="Compact"/>
        <w:numPr>
          <w:ilvl w:val="0"/>
          <w:numId w:val="8"/>
        </w:numPr>
      </w:pPr>
      <w:r>
        <w:t>residuos, model fit</w:t>
      </w:r>
    </w:p>
    <w:p w14:paraId="4E9AED6D" w14:textId="77777777" w:rsidR="00D86DED" w:rsidRDefault="00B90660">
      <w:pPr>
        <w:pStyle w:val="Ttulo2"/>
      </w:pPr>
      <w:bookmarkStart w:id="143" w:name="discussion"/>
      <w:bookmarkEnd w:id="140"/>
      <w:r>
        <w:t>1.4</w:t>
      </w:r>
      <w:r>
        <w:tab/>
        <w:t>Discussion</w:t>
      </w:r>
    </w:p>
    <w:p w14:paraId="4E9AED6E" w14:textId="77777777" w:rsidR="00D86DED" w:rsidRDefault="00B90660">
      <w:pPr>
        <w:pStyle w:val="Compact"/>
        <w:numPr>
          <w:ilvl w:val="0"/>
          <w:numId w:val="9"/>
        </w:numPr>
      </w:pPr>
      <w:r w:rsidRPr="00EC64D5">
        <w:rPr>
          <w:lang w:val="pt-BR"/>
          <w:rPrChange w:id="144" w:author="Patricia Tachinardi" w:date="2021-06-17T14:56:00Z">
            <w:rPr/>
          </w:rPrChange>
        </w:rPr>
        <w:t xml:space="preserve">Optamos pelo tipo de modelos mais simples com outras a analises a posteriori. </w:t>
      </w:r>
      <w:proofErr w:type="spellStart"/>
      <w:r>
        <w:t>Existem</w:t>
      </w:r>
      <w:proofErr w:type="spellEnd"/>
      <w:r>
        <w:t xml:space="preserve"> outros </w:t>
      </w:r>
      <w:proofErr w:type="spellStart"/>
      <w:r>
        <w:t>métodos</w:t>
      </w:r>
      <w:proofErr w:type="spellEnd"/>
      <w:r>
        <w:t xml:space="preserve"> </w:t>
      </w:r>
      <w:proofErr w:type="spellStart"/>
      <w:r>
        <w:t>interessantes</w:t>
      </w:r>
      <w:proofErr w:type="spellEnd"/>
      <w:r>
        <w:t xml:space="preserve"> Patterson 2009. Extensions to out model could include (…)</w:t>
      </w:r>
    </w:p>
    <w:p w14:paraId="4E9AED6F" w14:textId="77777777" w:rsidR="00D86DED" w:rsidRDefault="00B90660">
      <w:pPr>
        <w:pStyle w:val="Ttulo1"/>
      </w:pPr>
      <w:bookmarkStart w:id="145" w:name="anillacos-plant-community"/>
      <w:bookmarkEnd w:id="0"/>
      <w:bookmarkEnd w:id="143"/>
      <w:r>
        <w:t>2</w:t>
      </w:r>
      <w:r>
        <w:tab/>
        <w:t>Anillaco’s Plant Community</w:t>
      </w:r>
    </w:p>
    <w:p w14:paraId="4E9AED70" w14:textId="5BD449DF" w:rsidR="00D86DED" w:rsidRDefault="00B90660">
      <w:pPr>
        <w:pStyle w:val="FirstParagraph"/>
      </w:pPr>
      <w:r>
        <w:t xml:space="preserve">Following methods </w:t>
      </w:r>
      <w:proofErr w:type="gramStart"/>
      <w:r>
        <w:t>similar to</w:t>
      </w:r>
      <w:proofErr w:type="gramEnd"/>
      <w:r>
        <w:t xml:space="preserve"> REFaranda-rickertExtrafloralNectarFuels2014 a non-extensive survey of the plant community </w:t>
      </w:r>
      <w:ins w:id="146" w:author="Patricia Tachinardi" w:date="2021-07-06T18:39:00Z">
        <w:r w:rsidR="00910657">
          <w:t xml:space="preserve">at the study site </w:t>
        </w:r>
      </w:ins>
      <w:r>
        <w:t>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14:paraId="4E9AED71" w14:textId="77777777" w:rsidR="00D86DED" w:rsidRDefault="00B90660">
      <w:pPr>
        <w:pStyle w:val="Corpodetexto"/>
      </w:pPr>
      <w:r>
        <w:t xml:space="preserve">The results for the plant survey </w:t>
      </w:r>
      <w:proofErr w:type="gramStart"/>
      <w:r>
        <w:t>is</w:t>
      </w:r>
      <w:proofErr w:type="gramEnd"/>
      <w:r>
        <w:t xml:space="preserve"> in line with what has been described in the literature for the region [REFabrahamOverviewGeographyMonte2009; REFaranda-rickertExtrafloralNectarFuels2014; REFfracchiaDispersalArbuscularMycorrhizal2011]. The results show a dominance of Zygolhyllaceae, Poaceae and Fabaceae families. The relative frequency of plant families and species recorded in the area are shown in the graphs below (Fig. 2.1).</w:t>
      </w:r>
    </w:p>
    <w:p w14:paraId="4E9AED72" w14:textId="77777777" w:rsidR="00D86DED" w:rsidRDefault="00B90660">
      <w:pPr>
        <w:pStyle w:val="CaptionedFigure"/>
      </w:pPr>
      <w:r>
        <w:rPr>
          <w:noProof/>
        </w:rPr>
        <w:lastRenderedPageBreak/>
        <w:drawing>
          <wp:inline distT="0" distB="0" distL="0" distR="0" wp14:anchorId="4E9AEDCE" wp14:editId="4E9AEDCF">
            <wp:extent cx="5943600" cy="7264400"/>
            <wp:effectExtent l="0" t="0" r="0" b="0"/>
            <wp:docPr id="5" name="Picture"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 xmlns:a="http://schemas.openxmlformats.org/drawingml/2006/main">
              <a:graphicData uri="http://schemas.openxmlformats.org/drawingml/2006/picture">
                <pic:pic xmlns:pic="http://schemas.openxmlformats.org/drawingml/2006/picture">
                  <pic:nvPicPr>
                    <pic:cNvPr id="0" name="Picture" descr="../04_figures/appendix/plot_plants.png"/>
                    <pic:cNvPicPr>
                      <a:picLocks noChangeAspect="1" noChangeArrowheads="1"/>
                    </pic:cNvPicPr>
                  </pic:nvPicPr>
                  <pic:blipFill>
                    <a:blip r:embed="rId15"/>
                    <a:stretch>
                      <a:fillRect/>
                    </a:stretch>
                  </pic:blipFill>
                  <pic:spPr bwMode="auto">
                    <a:xfrm>
                      <a:off x="0" y="0"/>
                      <a:ext cx="5943600" cy="7264400"/>
                    </a:xfrm>
                    <a:prstGeom prst="rect">
                      <a:avLst/>
                    </a:prstGeom>
                    <a:noFill/>
                    <a:ln w="9525">
                      <a:noFill/>
                      <a:headEnd/>
                      <a:tailEnd/>
                    </a:ln>
                  </pic:spPr>
                </pic:pic>
              </a:graphicData>
            </a:graphic>
          </wp:inline>
        </w:drawing>
      </w:r>
    </w:p>
    <w:p w14:paraId="4E9AED73" w14:textId="77777777" w:rsidR="00D86DED" w:rsidRDefault="00B90660">
      <w:pPr>
        <w:pStyle w:val="ImageCaption"/>
      </w:pPr>
      <w:r>
        <w:t>Figure 2.1: Relative frequency of plants family (A) and species (B) in three transects near the Study Site. The plant community is dominated by members of the Zygolhyllaceae, Poaceae and Fabaceae families and is in accordance with what has been described in the literature. (n = 145)</w:t>
      </w:r>
    </w:p>
    <w:p w14:paraId="4E9AED74" w14:textId="77777777" w:rsidR="00D86DED" w:rsidRDefault="00B90660">
      <w:pPr>
        <w:pStyle w:val="Ttulo1"/>
      </w:pPr>
      <w:bookmarkStart w:id="147" w:name="anillacos-weather"/>
      <w:bookmarkEnd w:id="145"/>
      <w:r>
        <w:lastRenderedPageBreak/>
        <w:t>3</w:t>
      </w:r>
      <w:r>
        <w:tab/>
        <w:t>Anillaco’s Weather</w:t>
      </w:r>
    </w:p>
    <w:p w14:paraId="4E9AED75" w14:textId="77777777" w:rsidR="00D86DED" w:rsidRDefault="00B90660">
      <w:pPr>
        <w:pStyle w:val="CaptionedFigure"/>
      </w:pPr>
      <w:r>
        <w:rPr>
          <w:noProof/>
        </w:rPr>
        <w:drawing>
          <wp:inline distT="0" distB="0" distL="0" distR="0" wp14:anchorId="4E9AEDD0" wp14:editId="4E9AEDD1">
            <wp:extent cx="5943600" cy="6604000"/>
            <wp:effectExtent l="0" t="0" r="0" b="0"/>
            <wp:docPr id="6" name="Picture" descr="Figure 3.1: Temperature and Rainfall yearly trends in Anillaco, Argentina. Data was collected in the years 2017 and 2019 from a weather Station (Vantage Pro 2, Davis Instuments. USA.) maintened in CRILAR, aproximately 5km away from the study site."/>
            <wp:cNvGraphicFramePr/>
            <a:graphic xmlns:a="http://schemas.openxmlformats.org/drawingml/2006/main">
              <a:graphicData uri="http://schemas.openxmlformats.org/drawingml/2006/picture">
                <pic:pic xmlns:pic="http://schemas.openxmlformats.org/drawingml/2006/picture">
                  <pic:nvPicPr>
                    <pic:cNvPr id="0" name="Picture" descr="../04_figures/appendix/plot_weather.png"/>
                    <pic:cNvPicPr>
                      <a:picLocks noChangeAspect="1" noChangeArrowheads="1"/>
                    </pic:cNvPicPr>
                  </pic:nvPicPr>
                  <pic:blipFill>
                    <a:blip r:embed="rId16"/>
                    <a:stretch>
                      <a:fillRect/>
                    </a:stretch>
                  </pic:blipFill>
                  <pic:spPr bwMode="auto">
                    <a:xfrm>
                      <a:off x="0" y="0"/>
                      <a:ext cx="5943600" cy="6604000"/>
                    </a:xfrm>
                    <a:prstGeom prst="rect">
                      <a:avLst/>
                    </a:prstGeom>
                    <a:noFill/>
                    <a:ln w="9525">
                      <a:noFill/>
                      <a:headEnd/>
                      <a:tailEnd/>
                    </a:ln>
                  </pic:spPr>
                </pic:pic>
              </a:graphicData>
            </a:graphic>
          </wp:inline>
        </w:drawing>
      </w:r>
    </w:p>
    <w:p w14:paraId="4E9AED76" w14:textId="77777777" w:rsidR="00D86DED" w:rsidRDefault="00B90660">
      <w:pPr>
        <w:pStyle w:val="ImageCaption"/>
      </w:pPr>
      <w:r>
        <w:t>Figure 3.1: Temperature and Rainfall yearly trends in Anillaco, Argentina. Data was collected in the years 2017 and 2019 from a weather Station (Vantage Pro 2, Davis Instuments. USA.) maintened in CRILAR, aproximately 5km away from the study site.</w:t>
      </w:r>
    </w:p>
    <w:p w14:paraId="4E9AED77" w14:textId="77777777" w:rsidR="00D86DED" w:rsidRDefault="00B90660">
      <w:pPr>
        <w:pStyle w:val="Ttulo1"/>
      </w:pPr>
      <w:bookmarkStart w:id="148" w:name="anillacos-yearly-daylength-changes"/>
      <w:bookmarkEnd w:id="147"/>
      <w:r>
        <w:t>4</w:t>
      </w:r>
      <w:r>
        <w:tab/>
        <w:t>Anillaco’s Yearly Daylength Changes</w:t>
      </w:r>
    </w:p>
    <w:p w14:paraId="4E9AED78" w14:textId="77777777" w:rsidR="00D86DED" w:rsidRDefault="00B90660">
      <w:pPr>
        <w:pStyle w:val="CaptionedFigure"/>
      </w:pPr>
      <w:r>
        <w:rPr>
          <w:noProof/>
        </w:rPr>
        <w:lastRenderedPageBreak/>
        <w:drawing>
          <wp:inline distT="0" distB="0" distL="0" distR="0" wp14:anchorId="4E9AEDD2" wp14:editId="4E9AEDD3">
            <wp:extent cx="5943600" cy="2971800"/>
            <wp:effectExtent l="0" t="0" r="0" b="0"/>
            <wp:docPr id="7" name="Picture" descr="Figure 4.1: Changes in daytime changes across the year in Anillaco, La Rioja. Maximum duration of daytime, during summer, is 14 hours and 53 minutes. Mininum duration of daytime, during winter, is 11 hours and 10 minutes."/>
            <wp:cNvGraphicFramePr/>
            <a:graphic xmlns:a="http://schemas.openxmlformats.org/drawingml/2006/main">
              <a:graphicData uri="http://schemas.openxmlformats.org/drawingml/2006/picture">
                <pic:pic xmlns:pic="http://schemas.openxmlformats.org/drawingml/2006/picture">
                  <pic:nvPicPr>
                    <pic:cNvPr id="0" name="Picture" descr="../04_figures/appendix/plot_daylength.png"/>
                    <pic:cNvPicPr>
                      <a:picLocks noChangeAspect="1" noChangeArrowheads="1"/>
                    </pic:cNvPicPr>
                  </pic:nvPicPr>
                  <pic:blipFill>
                    <a:blip r:embed="rId17"/>
                    <a:stretch>
                      <a:fillRect/>
                    </a:stretch>
                  </pic:blipFill>
                  <pic:spPr bwMode="auto">
                    <a:xfrm>
                      <a:off x="0" y="0"/>
                      <a:ext cx="5943600" cy="2971800"/>
                    </a:xfrm>
                    <a:prstGeom prst="rect">
                      <a:avLst/>
                    </a:prstGeom>
                    <a:noFill/>
                    <a:ln w="9525">
                      <a:noFill/>
                      <a:headEnd/>
                      <a:tailEnd/>
                    </a:ln>
                  </pic:spPr>
                </pic:pic>
              </a:graphicData>
            </a:graphic>
          </wp:inline>
        </w:drawing>
      </w:r>
    </w:p>
    <w:p w14:paraId="4E9AED79" w14:textId="77777777" w:rsidR="00D86DED" w:rsidRDefault="00B90660">
      <w:pPr>
        <w:pStyle w:val="ImageCaption"/>
      </w:pPr>
      <w:r>
        <w:t>Figure 4.1: Changes in daytime changes across the year in Anillaco, La Rioja. Maximum duration of daytime, during summer, is 14 hours and 53 minutes. Mininum duration of daytime, during winter, is 11 hours and 10 minutes.</w:t>
      </w:r>
    </w:p>
    <w:p w14:paraId="4E9AED7A" w14:textId="77777777" w:rsidR="00D86DED" w:rsidRDefault="00B90660">
      <w:pPr>
        <w:pStyle w:val="Ttulo1"/>
      </w:pPr>
      <w:bookmarkStart w:id="149" w:name="Xcbc62cc38c208a197767bb756a67ae1c5233e9c"/>
      <w:bookmarkEnd w:id="148"/>
      <w:r>
        <w:t>5</w:t>
      </w:r>
      <w:r>
        <w:tab/>
        <w:t xml:space="preserve">Static Acceleration Smooth </w:t>
      </w:r>
      <w:proofErr w:type="gramStart"/>
      <w:r>
        <w:t>window</w:t>
      </w:r>
      <w:proofErr w:type="gramEnd"/>
      <w:r>
        <w:t xml:space="preserve"> Assessment</w:t>
      </w:r>
    </w:p>
    <w:p w14:paraId="4E9AED7B" w14:textId="77777777" w:rsidR="00D86DED" w:rsidRDefault="00B90660">
      <w:pPr>
        <w:pStyle w:val="FirstParagraph"/>
      </w:pPr>
      <w:r>
        <w:t xml:space="preserve">Using </w:t>
      </w:r>
    </w:p>
    <w:p w14:paraId="4E9AED7C" w14:textId="77777777" w:rsidR="00D86DED" w:rsidRDefault="00B90660">
      <w:pPr>
        <w:pStyle w:val="Corpodetexto"/>
      </w:pPr>
      <w:r>
        <w:rPr>
          <w:noProof/>
        </w:rPr>
        <w:lastRenderedPageBreak/>
        <w:drawing>
          <wp:inline distT="0" distB="0" distL="0" distR="0" wp14:anchorId="4E9AEDD4" wp14:editId="4E9AEDD5">
            <wp:extent cx="5943600" cy="6604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04_figures/appendix/plot_smoothing_window.png"/>
                    <pic:cNvPicPr>
                      <a:picLocks noChangeAspect="1" noChangeArrowheads="1"/>
                    </pic:cNvPicPr>
                  </pic:nvPicPr>
                  <pic:blipFill>
                    <a:blip r:embed="rId18"/>
                    <a:stretch>
                      <a:fillRect/>
                    </a:stretch>
                  </pic:blipFill>
                  <pic:spPr bwMode="auto">
                    <a:xfrm>
                      <a:off x="0" y="0"/>
                      <a:ext cx="5943600" cy="6604000"/>
                    </a:xfrm>
                    <a:prstGeom prst="rect">
                      <a:avLst/>
                    </a:prstGeom>
                    <a:noFill/>
                    <a:ln w="9525">
                      <a:noFill/>
                      <a:headEnd/>
                      <a:tailEnd/>
                    </a:ln>
                  </pic:spPr>
                </pic:pic>
              </a:graphicData>
            </a:graphic>
          </wp:inline>
        </w:drawing>
      </w:r>
    </w:p>
    <w:p w14:paraId="4E9AED7D" w14:textId="77777777" w:rsidR="00D86DED" w:rsidRDefault="00B90660">
      <w:pPr>
        <w:pStyle w:val="Ttulo1"/>
      </w:pPr>
      <w:bookmarkStart w:id="150" w:name="exploratory-vedba-data-analysis"/>
      <w:bookmarkEnd w:id="149"/>
      <w:r>
        <w:t>6</w:t>
      </w:r>
      <w:r>
        <w:tab/>
        <w:t>Exploratory VeDBA data Analysis</w:t>
      </w:r>
    </w:p>
    <w:p w14:paraId="4E9AED7E" w14:textId="77777777" w:rsidR="00D86DED" w:rsidRDefault="00B90660">
      <w:pPr>
        <w:pStyle w:val="Ttulo2"/>
      </w:pPr>
      <w:bookmarkStart w:id="151" w:name="data-pre-processing"/>
      <w:r>
        <w:t>6.1</w:t>
      </w:r>
      <w:r>
        <w:tab/>
        <w:t>Data Pre-processing</w:t>
      </w:r>
    </w:p>
    <w:p w14:paraId="4E9AED7F" w14:textId="77777777" w:rsidR="00D86DED" w:rsidRPr="00EC64D5" w:rsidRDefault="00B90660">
      <w:pPr>
        <w:pStyle w:val="FirstParagraph"/>
        <w:rPr>
          <w:lang w:val="pt-BR"/>
          <w:rPrChange w:id="152" w:author="Patricia Tachinardi" w:date="2021-06-17T14:56:00Z">
            <w:rPr/>
          </w:rPrChange>
        </w:rPr>
      </w:pPr>
      <w:r w:rsidRPr="00EC64D5">
        <w:rPr>
          <w:lang w:val="pt-BR"/>
          <w:rPrChange w:id="153" w:author="Patricia Tachinardi" w:date="2021-06-17T14:56:00Z">
            <w:rPr/>
          </w:rPrChange>
        </w:rPr>
        <w:t xml:space="preserve">Os dados de acelerômetro são coletados em 10Hz. Para transformarmos os dados da aceleração de cada eixo em um índice de atividade calculamos o </w:t>
      </w:r>
      <w:proofErr w:type="spellStart"/>
      <w:r w:rsidRPr="00EC64D5">
        <w:rPr>
          <w:lang w:val="pt-BR"/>
          <w:rPrChange w:id="154" w:author="Patricia Tachinardi" w:date="2021-06-17T14:56:00Z">
            <w:rPr/>
          </w:rPrChange>
        </w:rPr>
        <w:t>VeDBA</w:t>
      </w:r>
      <w:proofErr w:type="spellEnd"/>
      <w:r w:rsidRPr="00EC64D5">
        <w:rPr>
          <w:lang w:val="pt-BR"/>
          <w:rPrChange w:id="155" w:author="Patricia Tachinardi" w:date="2021-06-17T14:56:00Z">
            <w:rPr/>
          </w:rPrChange>
        </w:rPr>
        <w:t xml:space="preserve">. Esse índice é a soma </w:t>
      </w:r>
      <w:r w:rsidRPr="00EC64D5">
        <w:rPr>
          <w:lang w:val="pt-BR"/>
          <w:rPrChange w:id="156" w:author="Patricia Tachinardi" w:date="2021-06-17T14:56:00Z">
            <w:rPr/>
          </w:rPrChange>
        </w:rPr>
        <w:lastRenderedPageBreak/>
        <w:t xml:space="preserve">vetorial dos valores de aceleração dos valores de cada eixo descontado o valor da gravidade. Depois de calculado o </w:t>
      </w:r>
      <w:proofErr w:type="spellStart"/>
      <w:r w:rsidRPr="00EC64D5">
        <w:rPr>
          <w:lang w:val="pt-BR"/>
          <w:rPrChange w:id="157" w:author="Patricia Tachinardi" w:date="2021-06-17T14:56:00Z">
            <w:rPr/>
          </w:rPrChange>
        </w:rPr>
        <w:t>VeDBA</w:t>
      </w:r>
      <w:proofErr w:type="spellEnd"/>
      <w:r w:rsidRPr="00EC64D5">
        <w:rPr>
          <w:lang w:val="pt-BR"/>
          <w:rPrChange w:id="158" w:author="Patricia Tachinardi" w:date="2021-06-17T14:56:00Z">
            <w:rPr/>
          </w:rPrChange>
        </w:rPr>
        <w:t xml:space="preserve"> vamos resumir </w:t>
      </w:r>
      <w:proofErr w:type="gramStart"/>
      <w:r w:rsidRPr="00EC64D5">
        <w:rPr>
          <w:lang w:val="pt-BR"/>
          <w:rPrChange w:id="159" w:author="Patricia Tachinardi" w:date="2021-06-17T14:56:00Z">
            <w:rPr/>
          </w:rPrChange>
        </w:rPr>
        <w:t>os dado</w:t>
      </w:r>
      <w:proofErr w:type="gramEnd"/>
      <w:r w:rsidRPr="00EC64D5">
        <w:rPr>
          <w:lang w:val="pt-BR"/>
          <w:rPrChange w:id="160" w:author="Patricia Tachinardi" w:date="2021-06-17T14:56:00Z">
            <w:rPr/>
          </w:rPrChange>
        </w:rPr>
        <w:t xml:space="preserve"> para tornar as análises mais convenientes computacionalmente e também melhorar a visualização desses dados. Os dados de </w:t>
      </w:r>
      <w:proofErr w:type="spellStart"/>
      <w:r w:rsidRPr="00EC64D5">
        <w:rPr>
          <w:lang w:val="pt-BR"/>
          <w:rPrChange w:id="161" w:author="Patricia Tachinardi" w:date="2021-06-17T14:56:00Z">
            <w:rPr/>
          </w:rPrChange>
        </w:rPr>
        <w:t>VeDBA</w:t>
      </w:r>
      <w:proofErr w:type="spellEnd"/>
      <w:r w:rsidRPr="00EC64D5">
        <w:rPr>
          <w:lang w:val="pt-BR"/>
          <w:rPrChange w:id="162" w:author="Patricia Tachinardi" w:date="2021-06-17T14:56:00Z">
            <w:rPr/>
          </w:rPrChange>
        </w:rPr>
        <w:t xml:space="preserve"> foram resumidos a cada um minuto usando-se a mediana dessa janela de tempo, o que corresponde a uma mediana móvel sem sobreposição a cada 600 amostras. A maneira que podemos </w:t>
      </w:r>
      <w:r w:rsidRPr="00EC64D5">
        <w:rPr>
          <w:i/>
          <w:iCs/>
          <w:lang w:val="pt-BR"/>
          <w:rPrChange w:id="163" w:author="Patricia Tachinardi" w:date="2021-06-17T14:56:00Z">
            <w:rPr>
              <w:i/>
              <w:iCs/>
            </w:rPr>
          </w:rPrChange>
        </w:rPr>
        <w:t>interpretar esses dados</w:t>
      </w:r>
      <w:r w:rsidRPr="00EC64D5">
        <w:rPr>
          <w:lang w:val="pt-BR"/>
          <w:rPrChange w:id="164" w:author="Patricia Tachinardi" w:date="2021-06-17T14:56:00Z">
            <w:rPr/>
          </w:rPrChange>
        </w:rPr>
        <w:t xml:space="preserve"> é que cada amostra na verdade representa o valor de </w:t>
      </w:r>
      <w:proofErr w:type="spellStart"/>
      <w:r w:rsidRPr="00EC64D5">
        <w:rPr>
          <w:lang w:val="pt-BR"/>
          <w:rPrChange w:id="165" w:author="Patricia Tachinardi" w:date="2021-06-17T14:56:00Z">
            <w:rPr/>
          </w:rPrChange>
        </w:rPr>
        <w:t>VeDBA</w:t>
      </w:r>
      <w:proofErr w:type="spellEnd"/>
      <w:r w:rsidRPr="00EC64D5">
        <w:rPr>
          <w:lang w:val="pt-BR"/>
          <w:rPrChange w:id="166" w:author="Patricia Tachinardi" w:date="2021-06-17T14:56:00Z">
            <w:rPr/>
          </w:rPrChange>
        </w:rPr>
        <w:t xml:space="preserve"> que o animal teve por pelo menos 30s consecutivos. Ou seja, caso uma amostra tenha valor de 0.4 de </w:t>
      </w:r>
      <w:proofErr w:type="spellStart"/>
      <w:r w:rsidRPr="00EC64D5">
        <w:rPr>
          <w:lang w:val="pt-BR"/>
          <w:rPrChange w:id="167" w:author="Patricia Tachinardi" w:date="2021-06-17T14:56:00Z">
            <w:rPr/>
          </w:rPrChange>
        </w:rPr>
        <w:t>VeDBA</w:t>
      </w:r>
      <w:proofErr w:type="spellEnd"/>
      <w:r w:rsidRPr="00EC64D5">
        <w:rPr>
          <w:lang w:val="pt-BR"/>
          <w:rPrChange w:id="168" w:author="Patricia Tachinardi" w:date="2021-06-17T14:56:00Z">
            <w:rPr/>
          </w:rPrChange>
        </w:rPr>
        <w:t xml:space="preserve"> podemos afirmar que naquele minuto o animal se manteve com um </w:t>
      </w:r>
      <w:proofErr w:type="spellStart"/>
      <w:r w:rsidRPr="00EC64D5">
        <w:rPr>
          <w:lang w:val="pt-BR"/>
          <w:rPrChange w:id="169" w:author="Patricia Tachinardi" w:date="2021-06-17T14:56:00Z">
            <w:rPr/>
          </w:rPrChange>
        </w:rPr>
        <w:t>VeDBA</w:t>
      </w:r>
      <w:proofErr w:type="spellEnd"/>
      <w:r w:rsidRPr="00EC64D5">
        <w:rPr>
          <w:lang w:val="pt-BR"/>
          <w:rPrChange w:id="170" w:author="Patricia Tachinardi" w:date="2021-06-17T14:56:00Z">
            <w:rPr/>
          </w:rPrChange>
        </w:rPr>
        <w:t xml:space="preserve"> maior ou igual à 0.4 durante 30 segundos consecutivos. Isso talvez tenha mais importância depois que classificarmos as amostras usando o HMM.</w:t>
      </w:r>
    </w:p>
    <w:p w14:paraId="4E9AED80" w14:textId="77777777" w:rsidR="00D86DED" w:rsidRPr="00EC64D5" w:rsidRDefault="00B90660">
      <w:pPr>
        <w:pStyle w:val="Corpodetexto"/>
        <w:rPr>
          <w:lang w:val="pt-BR"/>
          <w:rPrChange w:id="171" w:author="Patricia Tachinardi" w:date="2021-06-17T14:56:00Z">
            <w:rPr/>
          </w:rPrChange>
        </w:rPr>
      </w:pPr>
      <w:r w:rsidRPr="00EC64D5">
        <w:rPr>
          <w:lang w:val="pt-BR"/>
          <w:rPrChange w:id="172" w:author="Patricia Tachinardi" w:date="2021-06-17T14:56:00Z">
            <w:rPr/>
          </w:rPrChange>
        </w:rPr>
        <w:t xml:space="preserve">Os dados de exposição à luz são amostrados a cada 1 </w:t>
      </w:r>
      <w:proofErr w:type="gramStart"/>
      <w:r w:rsidRPr="00EC64D5">
        <w:rPr>
          <w:lang w:val="pt-BR"/>
          <w:rPrChange w:id="173" w:author="Patricia Tachinardi" w:date="2021-06-17T14:56:00Z">
            <w:rPr/>
          </w:rPrChange>
        </w:rPr>
        <w:t>minutos</w:t>
      </w:r>
      <w:proofErr w:type="gramEnd"/>
      <w:r w:rsidRPr="00EC64D5">
        <w:rPr>
          <w:lang w:val="pt-BR"/>
          <w:rPrChange w:id="174" w:author="Patricia Tachinardi" w:date="2021-06-17T14:56:00Z">
            <w:rPr/>
          </w:rPrChange>
        </w:rPr>
        <w:t xml:space="preserve"> mas só registram a amostra com maior valor a cada 5 minutos. Para esses dados o que penso ser a melhor saída é estabelecer um limiar e considerar que qualquer valor maior que esse limiar é um episódio de exposição à luz. Para isso sigo usando o limiar de 2 lux. Importante também pensarmos que temos dados de acelerômetro e </w:t>
      </w:r>
      <w:proofErr w:type="spellStart"/>
      <w:r w:rsidRPr="00EC64D5">
        <w:rPr>
          <w:lang w:val="pt-BR"/>
          <w:rPrChange w:id="175" w:author="Patricia Tachinardi" w:date="2021-06-17T14:56:00Z">
            <w:rPr/>
          </w:rPrChange>
        </w:rPr>
        <w:t>lightlogger</w:t>
      </w:r>
      <w:proofErr w:type="spellEnd"/>
      <w:r w:rsidRPr="00EC64D5">
        <w:rPr>
          <w:lang w:val="pt-BR"/>
          <w:rPrChange w:id="176" w:author="Patricia Tachinardi" w:date="2021-06-17T14:56:00Z">
            <w:rPr/>
          </w:rPrChange>
        </w:rPr>
        <w:t xml:space="preserve"> que são desiguais temporalmente e talvez seja necessário nos atentarmos </w:t>
      </w:r>
      <w:proofErr w:type="gramStart"/>
      <w:r w:rsidRPr="00EC64D5">
        <w:rPr>
          <w:lang w:val="pt-BR"/>
          <w:rPrChange w:id="177" w:author="Patricia Tachinardi" w:date="2021-06-17T14:56:00Z">
            <w:rPr/>
          </w:rPrChange>
        </w:rPr>
        <w:t>pra</w:t>
      </w:r>
      <w:proofErr w:type="gramEnd"/>
      <w:r w:rsidRPr="00EC64D5">
        <w:rPr>
          <w:lang w:val="pt-BR"/>
          <w:rPrChange w:id="178" w:author="Patricia Tachinardi" w:date="2021-06-17T14:56:00Z">
            <w:rPr/>
          </w:rPrChange>
        </w:rPr>
        <w:t xml:space="preserve"> isso quando sobrepusermos esses dados.</w:t>
      </w:r>
    </w:p>
    <w:p w14:paraId="4E9AED81" w14:textId="77777777" w:rsidR="00D86DED" w:rsidRDefault="00B90660">
      <w:pPr>
        <w:pStyle w:val="Ttulo2"/>
      </w:pPr>
      <w:bookmarkStart w:id="179" w:name="time-series-plot"/>
      <w:bookmarkEnd w:id="151"/>
      <w:r>
        <w:t>6.2</w:t>
      </w:r>
      <w:r>
        <w:tab/>
        <w:t>Time Series Plot</w:t>
      </w:r>
    </w:p>
    <w:p w14:paraId="4E9AED82" w14:textId="77777777" w:rsidR="00D86DED" w:rsidRPr="00EC64D5" w:rsidRDefault="00B90660">
      <w:pPr>
        <w:pStyle w:val="FirstParagraph"/>
        <w:rPr>
          <w:lang w:val="pt-BR"/>
          <w:rPrChange w:id="180" w:author="Patricia Tachinardi" w:date="2021-06-17T14:56:00Z">
            <w:rPr/>
          </w:rPrChange>
        </w:rPr>
      </w:pPr>
      <w:r w:rsidRPr="00EC64D5">
        <w:rPr>
          <w:lang w:val="pt-BR"/>
          <w:rPrChange w:id="181" w:author="Patricia Tachinardi" w:date="2021-06-17T14:56:00Z">
            <w:rPr/>
          </w:rPrChange>
        </w:rPr>
        <w:t>Primeiro uma verificada geral nos dados em formato de série temporal. Os gráficos mostram apenas os 4 primeiros dias de registro de cada animal.</w:t>
      </w:r>
    </w:p>
    <w:p w14:paraId="4E9AED83" w14:textId="77777777" w:rsidR="00D86DED" w:rsidRPr="00EC64D5" w:rsidRDefault="00B90660">
      <w:pPr>
        <w:pStyle w:val="Corpodetexto"/>
        <w:rPr>
          <w:lang w:val="pt-BR"/>
          <w:rPrChange w:id="182" w:author="Patricia Tachinardi" w:date="2021-06-17T14:56:00Z">
            <w:rPr/>
          </w:rPrChange>
        </w:rPr>
      </w:pPr>
      <w:r w:rsidRPr="00EC64D5">
        <w:rPr>
          <w:lang w:val="pt-BR"/>
          <w:rPrChange w:id="183" w:author="Patricia Tachinardi" w:date="2021-06-17T14:56:00Z">
            <w:rPr/>
          </w:rPrChange>
        </w:rPr>
        <w:t xml:space="preserve">Não é possível ver muita diferença entre os animais então nas séries temporais então estão plotados apenas 4 animais. É interessante que em alguns animais já é possível ver que </w:t>
      </w:r>
      <w:proofErr w:type="spellStart"/>
      <w:r w:rsidRPr="00EC64D5">
        <w:rPr>
          <w:lang w:val="pt-BR"/>
          <w:rPrChange w:id="184" w:author="Patricia Tachinardi" w:date="2021-06-17T14:56:00Z">
            <w:rPr/>
          </w:rPrChange>
        </w:rPr>
        <w:t>oo</w:t>
      </w:r>
      <w:proofErr w:type="spellEnd"/>
      <w:r w:rsidRPr="00EC64D5">
        <w:rPr>
          <w:lang w:val="pt-BR"/>
          <w:rPrChange w:id="185" w:author="Patricia Tachinardi" w:date="2021-06-17T14:56:00Z">
            <w:rPr/>
          </w:rPrChange>
        </w:rPr>
        <w:t xml:space="preserve"> pontos parecem estar mais ou menos organizados em três regiões distintas na vertical.</w:t>
      </w:r>
    </w:p>
    <w:p w14:paraId="4E9AED84" w14:textId="77777777" w:rsidR="00D86DED" w:rsidRDefault="00B90660">
      <w:pPr>
        <w:pStyle w:val="Corpodetexto"/>
      </w:pPr>
      <w:r>
        <w:rPr>
          <w:noProof/>
        </w:rPr>
        <w:lastRenderedPageBreak/>
        <w:drawing>
          <wp:inline distT="0" distB="0" distL="0" distR="0" wp14:anchorId="4E9AEDD6" wp14:editId="4E9AEDD7">
            <wp:extent cx="5943600" cy="47548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timeseries-1.png"/>
                    <pic:cNvPicPr>
                      <a:picLocks noChangeAspect="1" noChangeArrowheads="1"/>
                    </pic:cNvPicPr>
                  </pic:nvPicPr>
                  <pic:blipFill>
                    <a:blip r:embed="rId19"/>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p w14:paraId="4E9AED85" w14:textId="77777777" w:rsidR="00D86DED" w:rsidRDefault="00B90660">
      <w:pPr>
        <w:pStyle w:val="Ttulo2"/>
      </w:pPr>
      <w:bookmarkStart w:id="186" w:name="actogramas"/>
      <w:bookmarkEnd w:id="179"/>
      <w:r>
        <w:t>6.3</w:t>
      </w:r>
      <w:r>
        <w:tab/>
        <w:t>Actogramas</w:t>
      </w:r>
    </w:p>
    <w:p w14:paraId="4E9AED86" w14:textId="77777777" w:rsidR="00D86DED" w:rsidRPr="00EC64D5" w:rsidRDefault="00B90660">
      <w:pPr>
        <w:pStyle w:val="FirstParagraph"/>
        <w:rPr>
          <w:lang w:val="pt-BR"/>
          <w:rPrChange w:id="187" w:author="Patricia Tachinardi" w:date="2021-06-17T14:56:00Z">
            <w:rPr/>
          </w:rPrChange>
        </w:rPr>
      </w:pPr>
      <w:r w:rsidRPr="00EC64D5">
        <w:rPr>
          <w:lang w:val="pt-BR"/>
          <w:rPrChange w:id="188" w:author="Patricia Tachinardi" w:date="2021-06-17T14:56:00Z">
            <w:rPr/>
          </w:rPrChange>
        </w:rPr>
        <w:t xml:space="preserve">Os </w:t>
      </w:r>
      <w:proofErr w:type="spellStart"/>
      <w:r w:rsidRPr="00EC64D5">
        <w:rPr>
          <w:lang w:val="pt-BR"/>
          <w:rPrChange w:id="189" w:author="Patricia Tachinardi" w:date="2021-06-17T14:56:00Z">
            <w:rPr/>
          </w:rPrChange>
        </w:rPr>
        <w:t>actogramas</w:t>
      </w:r>
      <w:proofErr w:type="spellEnd"/>
      <w:r w:rsidRPr="00EC64D5">
        <w:rPr>
          <w:lang w:val="pt-BR"/>
          <w:rPrChange w:id="190" w:author="Patricia Tachinardi" w:date="2021-06-17T14:56:00Z">
            <w:rPr/>
          </w:rPrChange>
        </w:rPr>
        <w:t xml:space="preserve"> estão divididos por animais, com o sexo no topo direito. Os dados de acelerômetro estão em preto, sem nenhum limiar aplicado aos gráficos. Os dados de exposição à luz estão em laranja, todos registros maiores do que </w:t>
      </w:r>
      <w:proofErr w:type="gramStart"/>
      <w:r w:rsidRPr="00EC64D5">
        <w:rPr>
          <w:lang w:val="pt-BR"/>
          <w:rPrChange w:id="191" w:author="Patricia Tachinardi" w:date="2021-06-17T14:56:00Z">
            <w:rPr/>
          </w:rPrChange>
        </w:rPr>
        <w:t>2 lux</w:t>
      </w:r>
      <w:proofErr w:type="gramEnd"/>
      <w:r w:rsidRPr="00EC64D5">
        <w:rPr>
          <w:lang w:val="pt-BR"/>
          <w:rPrChange w:id="192" w:author="Patricia Tachinardi" w:date="2021-06-17T14:56:00Z">
            <w:rPr/>
          </w:rPrChange>
        </w:rPr>
        <w:t xml:space="preserve"> são considerados como uma saída e plotados como barras nos gráficos.</w:t>
      </w:r>
    </w:p>
    <w:p w14:paraId="4E9AED87" w14:textId="77777777" w:rsidR="00D86DED" w:rsidRPr="00EC64D5" w:rsidRDefault="00B90660">
      <w:pPr>
        <w:pStyle w:val="Corpodetexto"/>
        <w:rPr>
          <w:lang w:val="pt-BR"/>
          <w:rPrChange w:id="193" w:author="Patricia Tachinardi" w:date="2021-06-17T14:56:00Z">
            <w:rPr/>
          </w:rPrChange>
        </w:rPr>
      </w:pPr>
      <w:r w:rsidRPr="00EC64D5">
        <w:rPr>
          <w:lang w:val="pt-BR"/>
          <w:rPrChange w:id="194" w:author="Patricia Tachinardi" w:date="2021-06-17T14:56:00Z">
            <w:rPr/>
          </w:rPrChange>
        </w:rPr>
        <w:t xml:space="preserve">O segundo conjunto de </w:t>
      </w:r>
      <w:proofErr w:type="spellStart"/>
      <w:r w:rsidRPr="00EC64D5">
        <w:rPr>
          <w:lang w:val="pt-BR"/>
          <w:rPrChange w:id="195" w:author="Patricia Tachinardi" w:date="2021-06-17T14:56:00Z">
            <w:rPr/>
          </w:rPrChange>
        </w:rPr>
        <w:t>actogramas</w:t>
      </w:r>
      <w:proofErr w:type="spellEnd"/>
      <w:r w:rsidRPr="00EC64D5">
        <w:rPr>
          <w:lang w:val="pt-BR"/>
          <w:rPrChange w:id="196" w:author="Patricia Tachinardi" w:date="2021-06-17T14:56:00Z">
            <w:rPr/>
          </w:rPrChange>
        </w:rPr>
        <w:t xml:space="preserve"> estão num formato de </w:t>
      </w:r>
      <w:proofErr w:type="spellStart"/>
      <w:r w:rsidRPr="00EC64D5">
        <w:rPr>
          <w:lang w:val="pt-BR"/>
          <w:rPrChange w:id="197" w:author="Patricia Tachinardi" w:date="2021-06-17T14:56:00Z">
            <w:rPr/>
          </w:rPrChange>
        </w:rPr>
        <w:t>heatmap</w:t>
      </w:r>
      <w:proofErr w:type="spellEnd"/>
      <w:r w:rsidRPr="00EC64D5">
        <w:rPr>
          <w:lang w:val="pt-BR"/>
          <w:rPrChange w:id="198" w:author="Patricia Tachinardi" w:date="2021-06-17T14:56:00Z">
            <w:rPr/>
          </w:rPrChange>
        </w:rPr>
        <w:t xml:space="preserve">. Esses </w:t>
      </w:r>
      <w:proofErr w:type="spellStart"/>
      <w:r w:rsidRPr="00EC64D5">
        <w:rPr>
          <w:lang w:val="pt-BR"/>
          <w:rPrChange w:id="199" w:author="Patricia Tachinardi" w:date="2021-06-17T14:56:00Z">
            <w:rPr/>
          </w:rPrChange>
        </w:rPr>
        <w:t>actogramas</w:t>
      </w:r>
      <w:proofErr w:type="spellEnd"/>
      <w:r w:rsidRPr="00EC64D5">
        <w:rPr>
          <w:lang w:val="pt-BR"/>
          <w:rPrChange w:id="200" w:author="Patricia Tachinardi" w:date="2021-06-17T14:56:00Z">
            <w:rPr/>
          </w:rPrChange>
        </w:rPr>
        <w:t xml:space="preserve"> possuem apenas os dados de atividade e foram plotados apenas para ver se </w:t>
      </w:r>
      <w:proofErr w:type="spellStart"/>
      <w:r w:rsidRPr="00EC64D5">
        <w:rPr>
          <w:lang w:val="pt-BR"/>
          <w:rPrChange w:id="201" w:author="Patricia Tachinardi" w:date="2021-06-17T14:56:00Z">
            <w:rPr/>
          </w:rPrChange>
        </w:rPr>
        <w:t>observaíamos</w:t>
      </w:r>
      <w:proofErr w:type="spellEnd"/>
      <w:r w:rsidRPr="00EC64D5">
        <w:rPr>
          <w:lang w:val="pt-BR"/>
          <w:rPrChange w:id="202" w:author="Patricia Tachinardi" w:date="2021-06-17T14:56:00Z">
            <w:rPr/>
          </w:rPrChange>
        </w:rPr>
        <w:t xml:space="preserve"> melhor algum padrão em relação aos </w:t>
      </w:r>
      <w:proofErr w:type="spellStart"/>
      <w:r w:rsidRPr="00EC64D5">
        <w:rPr>
          <w:lang w:val="pt-BR"/>
          <w:rPrChange w:id="203" w:author="Patricia Tachinardi" w:date="2021-06-17T14:56:00Z">
            <w:rPr/>
          </w:rPrChange>
        </w:rPr>
        <w:t>actogramas</w:t>
      </w:r>
      <w:proofErr w:type="spellEnd"/>
      <w:r w:rsidRPr="00EC64D5">
        <w:rPr>
          <w:lang w:val="pt-BR"/>
          <w:rPrChange w:id="204" w:author="Patricia Tachinardi" w:date="2021-06-17T14:56:00Z">
            <w:rPr/>
          </w:rPrChange>
        </w:rPr>
        <w:t xml:space="preserve"> de barras.</w:t>
      </w:r>
    </w:p>
    <w:p w14:paraId="4E9AED88" w14:textId="77777777" w:rsidR="00D86DED" w:rsidRPr="00EC64D5" w:rsidRDefault="00B90660">
      <w:pPr>
        <w:pStyle w:val="Corpodetexto"/>
        <w:rPr>
          <w:lang w:val="pt-BR"/>
          <w:rPrChange w:id="205" w:author="Patricia Tachinardi" w:date="2021-06-17T14:56:00Z">
            <w:rPr/>
          </w:rPrChange>
        </w:rPr>
      </w:pPr>
      <w:r w:rsidRPr="00EC64D5">
        <w:rPr>
          <w:lang w:val="pt-BR"/>
          <w:rPrChange w:id="206" w:author="Patricia Tachinardi" w:date="2021-06-17T14:56:00Z">
            <w:rPr/>
          </w:rPrChange>
        </w:rPr>
        <w:t xml:space="preserve">O que é possível observar nos </w:t>
      </w:r>
      <w:proofErr w:type="spellStart"/>
      <w:r w:rsidRPr="00EC64D5">
        <w:rPr>
          <w:lang w:val="pt-BR"/>
          <w:rPrChange w:id="207" w:author="Patricia Tachinardi" w:date="2021-06-17T14:56:00Z">
            <w:rPr/>
          </w:rPrChange>
        </w:rPr>
        <w:t>actogramas</w:t>
      </w:r>
      <w:proofErr w:type="spellEnd"/>
      <w:r w:rsidRPr="00EC64D5">
        <w:rPr>
          <w:lang w:val="pt-BR"/>
          <w:rPrChange w:id="208" w:author="Patricia Tachinardi" w:date="2021-06-17T14:56:00Z">
            <w:rPr/>
          </w:rPrChange>
        </w:rPr>
        <w:t xml:space="preserve">, e que não é muita surpresa, é que parece realmente existir algum ritmo circadiano nos animais de campo. Esse ritmo é mais marcado em alguns animais </w:t>
      </w:r>
      <w:r w:rsidRPr="00EC64D5">
        <w:rPr>
          <w:lang w:val="pt-BR"/>
          <w:rPrChange w:id="209" w:author="Patricia Tachinardi" w:date="2021-06-17T14:56:00Z">
            <w:rPr/>
          </w:rPrChange>
        </w:rPr>
        <w:lastRenderedPageBreak/>
        <w:t>do que em outros, independente da época de captura, como por exemplo entre os animais MAR01 e MAR02.</w:t>
      </w:r>
    </w:p>
    <w:p w14:paraId="4E9AED89" w14:textId="77777777" w:rsidR="00D86DED" w:rsidRDefault="00B90660">
      <w:pPr>
        <w:pStyle w:val="Corpodetexto"/>
      </w:pPr>
      <w:r>
        <w:rPr>
          <w:noProof/>
        </w:rPr>
        <w:lastRenderedPageBreak/>
        <w:drawing>
          <wp:inline distT="0" distB="0" distL="0" distR="0" wp14:anchorId="4E9AEDD8" wp14:editId="4E9AEDD9">
            <wp:extent cx="5943600" cy="820990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04_figures/actograms/actograms.png"/>
                    <pic:cNvPicPr>
                      <a:picLocks noChangeAspect="1" noChangeArrowheads="1"/>
                    </pic:cNvPicPr>
                  </pic:nvPicPr>
                  <pic:blipFill>
                    <a:blip r:embed="rId20"/>
                    <a:stretch>
                      <a:fillRect/>
                    </a:stretch>
                  </pic:blipFill>
                  <pic:spPr bwMode="auto">
                    <a:xfrm>
                      <a:off x="0" y="0"/>
                      <a:ext cx="5943600" cy="8209903"/>
                    </a:xfrm>
                    <a:prstGeom prst="rect">
                      <a:avLst/>
                    </a:prstGeom>
                    <a:noFill/>
                    <a:ln w="9525">
                      <a:noFill/>
                      <a:headEnd/>
                      <a:tailEnd/>
                    </a:ln>
                  </pic:spPr>
                </pic:pic>
              </a:graphicData>
            </a:graphic>
          </wp:inline>
        </w:drawing>
      </w:r>
    </w:p>
    <w:p w14:paraId="4E9AED8A" w14:textId="77777777" w:rsidR="00D86DED" w:rsidRDefault="00B90660">
      <w:r>
        <w:lastRenderedPageBreak/>
        <w:br w:type="page"/>
      </w:r>
    </w:p>
    <w:p w14:paraId="4E9AED8B" w14:textId="77777777" w:rsidR="00D86DED" w:rsidRDefault="00B90660">
      <w:pPr>
        <w:pStyle w:val="Ttulo2"/>
      </w:pPr>
      <w:bookmarkStart w:id="210" w:name="histogramas-e-gráficos-de-densidade"/>
      <w:bookmarkEnd w:id="186"/>
      <w:r>
        <w:lastRenderedPageBreak/>
        <w:t>6.4</w:t>
      </w:r>
      <w:r>
        <w:tab/>
        <w:t>Histogramas e Gráficos de Densidade</w:t>
      </w:r>
    </w:p>
    <w:p w14:paraId="4E9AED8C" w14:textId="77777777" w:rsidR="00D86DED" w:rsidRPr="00EC64D5" w:rsidRDefault="00B90660">
      <w:pPr>
        <w:pStyle w:val="FirstParagraph"/>
        <w:rPr>
          <w:lang w:val="pt-BR"/>
          <w:rPrChange w:id="211" w:author="Patricia Tachinardi" w:date="2021-06-17T14:56:00Z">
            <w:rPr/>
          </w:rPrChange>
        </w:rPr>
      </w:pPr>
      <w:r w:rsidRPr="00EC64D5">
        <w:rPr>
          <w:lang w:val="pt-BR"/>
          <w:rPrChange w:id="212" w:author="Patricia Tachinardi" w:date="2021-06-17T14:56:00Z">
            <w:rPr/>
          </w:rPrChange>
        </w:rPr>
        <w:t xml:space="preserve">Antes de seguir para outras análises vamos observar as distribuições dos dados de acelerômetros para ver se há muita heterogeneidade entre os animais. Os dados de atividade para esses gráficos foram limitados </w:t>
      </w:r>
      <w:proofErr w:type="gramStart"/>
      <w:r w:rsidRPr="00EC64D5">
        <w:rPr>
          <w:lang w:val="pt-BR"/>
          <w:rPrChange w:id="213" w:author="Patricia Tachinardi" w:date="2021-06-17T14:56:00Z">
            <w:rPr/>
          </w:rPrChange>
        </w:rPr>
        <w:t>à</w:t>
      </w:r>
      <w:proofErr w:type="gramEnd"/>
      <w:r w:rsidRPr="00EC64D5">
        <w:rPr>
          <w:lang w:val="pt-BR"/>
          <w:rPrChange w:id="214" w:author="Patricia Tachinardi" w:date="2021-06-17T14:56:00Z">
            <w:rPr/>
          </w:rPrChange>
        </w:rPr>
        <w:t xml:space="preserve"> 4 dias por animal, assim o número de amostras por animal é o mesmo.</w:t>
      </w:r>
    </w:p>
    <w:p w14:paraId="4E9AED8D" w14:textId="77777777" w:rsidR="00D86DED" w:rsidRPr="00EC64D5" w:rsidRDefault="00B90660">
      <w:pPr>
        <w:pStyle w:val="Corpodetexto"/>
        <w:rPr>
          <w:lang w:val="pt-BR"/>
          <w:rPrChange w:id="215" w:author="Patricia Tachinardi" w:date="2021-06-17T14:56:00Z">
            <w:rPr/>
          </w:rPrChange>
        </w:rPr>
      </w:pPr>
      <w:r w:rsidRPr="00EC64D5">
        <w:rPr>
          <w:lang w:val="pt-BR"/>
          <w:rPrChange w:id="216" w:author="Patricia Tachinardi" w:date="2021-06-17T14:56:00Z">
            <w:rPr/>
          </w:rPrChange>
        </w:rPr>
        <w:t xml:space="preserve">As distribuições de </w:t>
      </w:r>
      <w:proofErr w:type="spellStart"/>
      <w:r w:rsidRPr="00EC64D5">
        <w:rPr>
          <w:lang w:val="pt-BR"/>
          <w:rPrChange w:id="217" w:author="Patricia Tachinardi" w:date="2021-06-17T14:56:00Z">
            <w:rPr/>
          </w:rPrChange>
        </w:rPr>
        <w:t>VeDBA</w:t>
      </w:r>
      <w:proofErr w:type="spellEnd"/>
      <w:r w:rsidRPr="00EC64D5">
        <w:rPr>
          <w:lang w:val="pt-BR"/>
          <w:rPrChange w:id="218" w:author="Patricia Tachinardi" w:date="2021-06-17T14:56:00Z">
            <w:rPr/>
          </w:rPrChange>
        </w:rPr>
        <w:t xml:space="preserve"> parecem ter um range muito próximo de valores. Ou seja, parece não haver animais que possuam uma atividade muito mais intensa do que outros, o que também pode ser visto na tabela abaixo. Porém, o formato da distribuição muda entre alguns animais, principalmente entre estações. Por exemplo, os animais capturados em outubro parecem ter maior número de amostras com valores mais à direita da distribuição, entre 0.2 e 0.5. Alguns animais capturados em </w:t>
      </w:r>
      <w:proofErr w:type="gramStart"/>
      <w:r w:rsidRPr="00EC64D5">
        <w:rPr>
          <w:lang w:val="pt-BR"/>
          <w:rPrChange w:id="219" w:author="Patricia Tachinardi" w:date="2021-06-17T14:56:00Z">
            <w:rPr/>
          </w:rPrChange>
        </w:rPr>
        <w:t>Fevereiro</w:t>
      </w:r>
      <w:proofErr w:type="gramEnd"/>
      <w:r w:rsidRPr="00EC64D5">
        <w:rPr>
          <w:lang w:val="pt-BR"/>
          <w:rPrChange w:id="220" w:author="Patricia Tachinardi" w:date="2021-06-17T14:56:00Z">
            <w:rPr/>
          </w:rPrChange>
        </w:rPr>
        <w:t xml:space="preserve"> parecem continuar com essa tendência. Em julho, porém, os animais parecem ter uma distribuição com maior concentração em valores mais centrais, entre 0.05 e 0.2. Essas mesmas tendências também podem ser observadas de uma forma mais compacta </w:t>
      </w:r>
      <w:proofErr w:type="gramStart"/>
      <w:r w:rsidRPr="00EC64D5">
        <w:rPr>
          <w:lang w:val="pt-BR"/>
          <w:rPrChange w:id="221" w:author="Patricia Tachinardi" w:date="2021-06-17T14:56:00Z">
            <w:rPr/>
          </w:rPrChange>
        </w:rPr>
        <w:t>no gráficos</w:t>
      </w:r>
      <w:proofErr w:type="gramEnd"/>
      <w:r w:rsidRPr="00EC64D5">
        <w:rPr>
          <w:lang w:val="pt-BR"/>
          <w:rPrChange w:id="222" w:author="Patricia Tachinardi" w:date="2021-06-17T14:56:00Z">
            <w:rPr/>
          </w:rPrChange>
        </w:rPr>
        <w:t xml:space="preserve"> de densidade por animal.</w:t>
      </w:r>
    </w:p>
    <w:p w14:paraId="4E9AED8E" w14:textId="77777777" w:rsidR="00D86DED" w:rsidRPr="00EC64D5" w:rsidRDefault="00B90660">
      <w:pPr>
        <w:pStyle w:val="Corpodetexto"/>
        <w:rPr>
          <w:lang w:val="pt-BR"/>
          <w:rPrChange w:id="223" w:author="Patricia Tachinardi" w:date="2021-06-17T14:56:00Z">
            <w:rPr/>
          </w:rPrChange>
        </w:rPr>
      </w:pPr>
      <w:r w:rsidRPr="00EC64D5">
        <w:rPr>
          <w:lang w:val="pt-BR"/>
          <w:rPrChange w:id="224" w:author="Patricia Tachinardi" w:date="2021-06-17T14:56:00Z">
            <w:rPr/>
          </w:rPrChange>
        </w:rPr>
        <w:t xml:space="preserve">Então, os animais, apesar de terem distribuição de </w:t>
      </w:r>
      <w:proofErr w:type="spellStart"/>
      <w:r w:rsidRPr="00EC64D5">
        <w:rPr>
          <w:lang w:val="pt-BR"/>
          <w:rPrChange w:id="225" w:author="Patricia Tachinardi" w:date="2021-06-17T14:56:00Z">
            <w:rPr/>
          </w:rPrChange>
        </w:rPr>
        <w:t>VeDBA</w:t>
      </w:r>
      <w:proofErr w:type="spellEnd"/>
      <w:r w:rsidRPr="00EC64D5">
        <w:rPr>
          <w:lang w:val="pt-BR"/>
          <w:rPrChange w:id="226" w:author="Patricia Tachinardi" w:date="2021-06-17T14:56:00Z">
            <w:rPr/>
          </w:rPrChange>
        </w:rPr>
        <w:t xml:space="preserve"> que não </w:t>
      </w:r>
      <w:proofErr w:type="spellStart"/>
      <w:r w:rsidRPr="00EC64D5">
        <w:rPr>
          <w:lang w:val="pt-BR"/>
          <w:rPrChange w:id="227" w:author="Patricia Tachinardi" w:date="2021-06-17T14:56:00Z">
            <w:rPr/>
          </w:rPrChange>
        </w:rPr>
        <w:t>distoam</w:t>
      </w:r>
      <w:proofErr w:type="spellEnd"/>
      <w:r w:rsidRPr="00EC64D5">
        <w:rPr>
          <w:lang w:val="pt-BR"/>
          <w:rPrChange w:id="228" w:author="Patricia Tachinardi" w:date="2021-06-17T14:56:00Z">
            <w:rPr/>
          </w:rPrChange>
        </w:rPr>
        <w:t xml:space="preserve"> muito uns dos outros no seu range, parecem passar tempos diferentes em tipos de diferentes de comportamentos.</w:t>
      </w:r>
    </w:p>
    <w:p w14:paraId="4E9AED8F" w14:textId="77777777" w:rsidR="00D86DED" w:rsidRPr="00EC64D5" w:rsidRDefault="00B90660">
      <w:pPr>
        <w:rPr>
          <w:lang w:val="pt-BR"/>
          <w:rPrChange w:id="229" w:author="Patricia Tachinardi" w:date="2021-06-17T14:56:00Z">
            <w:rPr/>
          </w:rPrChange>
        </w:rPr>
      </w:pPr>
      <w:r w:rsidRPr="00EC64D5">
        <w:rPr>
          <w:lang w:val="pt-BR"/>
          <w:rPrChange w:id="230" w:author="Patricia Tachinardi" w:date="2021-06-17T14:56:00Z">
            <w:rPr/>
          </w:rPrChange>
        </w:rPr>
        <w:br w:type="page"/>
      </w:r>
    </w:p>
    <w:p w14:paraId="4E9AED90" w14:textId="77777777" w:rsidR="00D86DED" w:rsidRDefault="00B90660">
      <w:pPr>
        <w:pStyle w:val="Corpodetexto"/>
      </w:pPr>
      <w:r>
        <w:rPr>
          <w:noProof/>
        </w:rPr>
        <w:lastRenderedPageBreak/>
        <w:drawing>
          <wp:inline distT="0" distB="0" distL="0" distR="0" wp14:anchorId="4E9AEDDA" wp14:editId="4E9AEDDB">
            <wp:extent cx="4620126" cy="369610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range-table-1.png"/>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14:paraId="4E9AED91" w14:textId="77777777" w:rsidR="00D86DED" w:rsidRDefault="00B90660">
      <w:r>
        <w:br w:type="page"/>
      </w:r>
    </w:p>
    <w:p w14:paraId="4E9AED92" w14:textId="77777777" w:rsidR="00D86DED" w:rsidRDefault="00B90660">
      <w:pPr>
        <w:pStyle w:val="Corpodetexto"/>
      </w:pPr>
      <w:r>
        <w:rPr>
          <w:noProof/>
        </w:rPr>
        <w:lastRenderedPageBreak/>
        <w:drawing>
          <wp:inline distT="0" distB="0" distL="0" distR="0" wp14:anchorId="4E9AEDDC" wp14:editId="4E9AEDDD">
            <wp:extent cx="5943600" cy="7132320"/>
            <wp:effectExtent l="0" t="0" r="0" b="0"/>
            <wp:docPr id="12" name="Picture" descr="Figure 6.1: Histograma dos valore de VeDBA por animal (cada quadro). As cores representam os meses em que esses animais foram capturados."/>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hist-1.png"/>
                    <pic:cNvPicPr>
                      <a:picLocks noChangeAspect="1" noChangeArrowheads="1"/>
                    </pic:cNvPicPr>
                  </pic:nvPicPr>
                  <pic:blipFill>
                    <a:blip r:embed="rId22"/>
                    <a:stretch>
                      <a:fillRect/>
                    </a:stretch>
                  </pic:blipFill>
                  <pic:spPr bwMode="auto">
                    <a:xfrm>
                      <a:off x="0" y="0"/>
                      <a:ext cx="5943600" cy="7132320"/>
                    </a:xfrm>
                    <a:prstGeom prst="rect">
                      <a:avLst/>
                    </a:prstGeom>
                    <a:noFill/>
                    <a:ln w="9525">
                      <a:noFill/>
                      <a:headEnd/>
                      <a:tailEnd/>
                    </a:ln>
                  </pic:spPr>
                </pic:pic>
              </a:graphicData>
            </a:graphic>
          </wp:inline>
        </w:drawing>
      </w:r>
      <w:r>
        <w:t xml:space="preserve"> </w:t>
      </w:r>
    </w:p>
    <w:p w14:paraId="4E9AED93" w14:textId="77777777" w:rsidR="00D86DED" w:rsidRDefault="00B90660">
      <w:pPr>
        <w:pStyle w:val="CaptionedFigure"/>
      </w:pPr>
      <w:r>
        <w:rPr>
          <w:noProof/>
        </w:rPr>
        <w:lastRenderedPageBreak/>
        <w:drawing>
          <wp:inline distT="0" distB="0" distL="0" distR="0" wp14:anchorId="4E9AEDDE" wp14:editId="4E9AEDDF">
            <wp:extent cx="5943600" cy="4753504"/>
            <wp:effectExtent l="0" t="0" r="0" b="0"/>
            <wp:docPr id="13" name="Picture" descr="Figure 6.2: Ridge plot mostrando a densidade da distribuição dos valores de VeDBA divididos por animal. As cores representam os meses em que os animais foram capturados."/>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boxplot-1.png"/>
                    <pic:cNvPicPr>
                      <a:picLocks noChangeAspect="1" noChangeArrowheads="1"/>
                    </pic:cNvPicPr>
                  </pic:nvPicPr>
                  <pic:blipFill>
                    <a:blip r:embed="rId23"/>
                    <a:stretch>
                      <a:fillRect/>
                    </a:stretch>
                  </pic:blipFill>
                  <pic:spPr bwMode="auto">
                    <a:xfrm>
                      <a:off x="0" y="0"/>
                      <a:ext cx="5943600" cy="4753504"/>
                    </a:xfrm>
                    <a:prstGeom prst="rect">
                      <a:avLst/>
                    </a:prstGeom>
                    <a:noFill/>
                    <a:ln w="9525">
                      <a:noFill/>
                      <a:headEnd/>
                      <a:tailEnd/>
                    </a:ln>
                  </pic:spPr>
                </pic:pic>
              </a:graphicData>
            </a:graphic>
          </wp:inline>
        </w:drawing>
      </w:r>
    </w:p>
    <w:p w14:paraId="4E9AED94" w14:textId="77777777" w:rsidR="00D86DED" w:rsidRPr="00EC64D5" w:rsidRDefault="00B90660">
      <w:pPr>
        <w:pStyle w:val="ImageCaption"/>
        <w:rPr>
          <w:lang w:val="pt-BR"/>
          <w:rPrChange w:id="231" w:author="Patricia Tachinardi" w:date="2021-06-17T14:56:00Z">
            <w:rPr/>
          </w:rPrChange>
        </w:rPr>
      </w:pPr>
      <w:r w:rsidRPr="00EC64D5">
        <w:rPr>
          <w:lang w:val="pt-BR"/>
          <w:rPrChange w:id="232" w:author="Patricia Tachinardi" w:date="2021-06-17T14:56:00Z">
            <w:rPr/>
          </w:rPrChange>
        </w:rPr>
        <w:t xml:space="preserve">Figure 6.2: Ridge </w:t>
      </w:r>
      <w:proofErr w:type="spellStart"/>
      <w:r w:rsidRPr="00EC64D5">
        <w:rPr>
          <w:lang w:val="pt-BR"/>
          <w:rPrChange w:id="233" w:author="Patricia Tachinardi" w:date="2021-06-17T14:56:00Z">
            <w:rPr/>
          </w:rPrChange>
        </w:rPr>
        <w:t>plot</w:t>
      </w:r>
      <w:proofErr w:type="spellEnd"/>
      <w:r w:rsidRPr="00EC64D5">
        <w:rPr>
          <w:lang w:val="pt-BR"/>
          <w:rPrChange w:id="234" w:author="Patricia Tachinardi" w:date="2021-06-17T14:56:00Z">
            <w:rPr/>
          </w:rPrChange>
        </w:rPr>
        <w:t xml:space="preserve"> mostrando a densidade da distribuição dos valores de </w:t>
      </w:r>
      <w:proofErr w:type="spellStart"/>
      <w:r w:rsidRPr="00EC64D5">
        <w:rPr>
          <w:lang w:val="pt-BR"/>
          <w:rPrChange w:id="235" w:author="Patricia Tachinardi" w:date="2021-06-17T14:56:00Z">
            <w:rPr/>
          </w:rPrChange>
        </w:rPr>
        <w:t>VeDBA</w:t>
      </w:r>
      <w:proofErr w:type="spellEnd"/>
      <w:r w:rsidRPr="00EC64D5">
        <w:rPr>
          <w:lang w:val="pt-BR"/>
          <w:rPrChange w:id="236" w:author="Patricia Tachinardi" w:date="2021-06-17T14:56:00Z">
            <w:rPr/>
          </w:rPrChange>
        </w:rPr>
        <w:t xml:space="preserve"> divididos por animal. As cores representam os meses em que os animais foram capturados.</w:t>
      </w:r>
    </w:p>
    <w:p w14:paraId="4E9AED95" w14:textId="77777777" w:rsidR="00D86DED" w:rsidRPr="00EC64D5" w:rsidRDefault="00B90660">
      <w:pPr>
        <w:rPr>
          <w:lang w:val="pt-BR"/>
          <w:rPrChange w:id="237" w:author="Patricia Tachinardi" w:date="2021-06-17T14:56:00Z">
            <w:rPr/>
          </w:rPrChange>
        </w:rPr>
      </w:pPr>
      <w:r w:rsidRPr="00EC64D5">
        <w:rPr>
          <w:lang w:val="pt-BR"/>
          <w:rPrChange w:id="238" w:author="Patricia Tachinardi" w:date="2021-06-17T14:56:00Z">
            <w:rPr/>
          </w:rPrChange>
        </w:rPr>
        <w:br w:type="page"/>
      </w:r>
    </w:p>
    <w:p w14:paraId="4E9AED96" w14:textId="77777777" w:rsidR="00D86DED" w:rsidRPr="00EC64D5" w:rsidRDefault="00B90660">
      <w:pPr>
        <w:pStyle w:val="Ttulo2"/>
        <w:rPr>
          <w:lang w:val="pt-BR"/>
          <w:rPrChange w:id="239" w:author="Patricia Tachinardi" w:date="2021-06-17T14:56:00Z">
            <w:rPr/>
          </w:rPrChange>
        </w:rPr>
      </w:pPr>
      <w:bookmarkStart w:id="240" w:name="padrões-médios-de-atividade-por-animal"/>
      <w:bookmarkEnd w:id="210"/>
      <w:r w:rsidRPr="00EC64D5">
        <w:rPr>
          <w:lang w:val="pt-BR"/>
          <w:rPrChange w:id="241" w:author="Patricia Tachinardi" w:date="2021-06-17T14:56:00Z">
            <w:rPr/>
          </w:rPrChange>
        </w:rPr>
        <w:lastRenderedPageBreak/>
        <w:t>6.5</w:t>
      </w:r>
      <w:r w:rsidRPr="00EC64D5">
        <w:rPr>
          <w:lang w:val="pt-BR"/>
          <w:rPrChange w:id="242" w:author="Patricia Tachinardi" w:date="2021-06-17T14:56:00Z">
            <w:rPr/>
          </w:rPrChange>
        </w:rPr>
        <w:tab/>
        <w:t>Padrões Médios de Atividade por Animal</w:t>
      </w:r>
    </w:p>
    <w:p w14:paraId="4E9AED97" w14:textId="77777777" w:rsidR="00D86DED" w:rsidRPr="00EC64D5" w:rsidRDefault="00B90660">
      <w:pPr>
        <w:pStyle w:val="FirstParagraph"/>
        <w:rPr>
          <w:lang w:val="pt-BR"/>
          <w:rPrChange w:id="243" w:author="Patricia Tachinardi" w:date="2021-06-17T14:56:00Z">
            <w:rPr/>
          </w:rPrChange>
        </w:rPr>
      </w:pPr>
      <w:r w:rsidRPr="00EC64D5">
        <w:rPr>
          <w:lang w:val="pt-BR"/>
          <w:rPrChange w:id="244" w:author="Patricia Tachinardi" w:date="2021-06-17T14:56:00Z">
            <w:rPr/>
          </w:rPrChange>
        </w:rPr>
        <w:t xml:space="preserve">Para terminar, é interessante ver como é o “ritmo médio” ao longo de todo tempo de registro dos animais. Acho que esse gráfico é especialmente interessante para pessoas fora da cronobiologia, já que é bem mais intuitivo do que os </w:t>
      </w:r>
      <w:proofErr w:type="spellStart"/>
      <w:r w:rsidRPr="00EC64D5">
        <w:rPr>
          <w:lang w:val="pt-BR"/>
          <w:rPrChange w:id="245" w:author="Patricia Tachinardi" w:date="2021-06-17T14:56:00Z">
            <w:rPr/>
          </w:rPrChange>
        </w:rPr>
        <w:t>actogramas</w:t>
      </w:r>
      <w:proofErr w:type="spellEnd"/>
      <w:r w:rsidRPr="00EC64D5">
        <w:rPr>
          <w:lang w:val="pt-BR"/>
          <w:rPrChange w:id="246" w:author="Patricia Tachinardi" w:date="2021-06-17T14:56:00Z">
            <w:rPr/>
          </w:rPrChange>
        </w:rPr>
        <w:t>.</w:t>
      </w:r>
    </w:p>
    <w:p w14:paraId="4E9AED98" w14:textId="77777777" w:rsidR="00D86DED" w:rsidRPr="00EC64D5" w:rsidRDefault="00B90660">
      <w:pPr>
        <w:pStyle w:val="Corpodetexto"/>
        <w:rPr>
          <w:lang w:val="pt-BR"/>
          <w:rPrChange w:id="247" w:author="Patricia Tachinardi" w:date="2021-06-17T14:56:00Z">
            <w:rPr/>
          </w:rPrChange>
        </w:rPr>
      </w:pPr>
      <w:proofErr w:type="gramStart"/>
      <w:r w:rsidRPr="00EC64D5">
        <w:rPr>
          <w:lang w:val="pt-BR"/>
          <w:rPrChange w:id="248" w:author="Patricia Tachinardi" w:date="2021-06-17T14:56:00Z">
            <w:rPr/>
          </w:rPrChange>
        </w:rPr>
        <w:t>Nesses primeiro gráfico</w:t>
      </w:r>
      <w:proofErr w:type="gramEnd"/>
      <w:r w:rsidRPr="00EC64D5">
        <w:rPr>
          <w:lang w:val="pt-BR"/>
          <w:rPrChange w:id="249" w:author="Patricia Tachinardi" w:date="2021-06-17T14:56:00Z">
            <w:rPr/>
          </w:rPrChange>
        </w:rPr>
        <w:t xml:space="preserve"> foi plotado a média por hora dos valores de </w:t>
      </w:r>
      <w:proofErr w:type="spellStart"/>
      <w:r w:rsidRPr="00EC64D5">
        <w:rPr>
          <w:lang w:val="pt-BR"/>
          <w:rPrChange w:id="250" w:author="Patricia Tachinardi" w:date="2021-06-17T14:56:00Z">
            <w:rPr/>
          </w:rPrChange>
        </w:rPr>
        <w:t>VeDBA</w:t>
      </w:r>
      <w:proofErr w:type="spellEnd"/>
      <w:r w:rsidRPr="00EC64D5">
        <w:rPr>
          <w:lang w:val="pt-BR"/>
          <w:rPrChange w:id="251" w:author="Patricia Tachinardi" w:date="2021-06-17T14:56:00Z">
            <w:rPr/>
          </w:rPrChange>
        </w:rPr>
        <w:t xml:space="preserve"> de cada animal.</w:t>
      </w:r>
    </w:p>
    <w:p w14:paraId="4E9AED99" w14:textId="77777777" w:rsidR="00D86DED" w:rsidRDefault="00B90660">
      <w:pPr>
        <w:pStyle w:val="Corpodetexto"/>
      </w:pPr>
      <w:r>
        <w:rPr>
          <w:noProof/>
        </w:rPr>
        <w:lastRenderedPageBreak/>
        <w:drawing>
          <wp:inline distT="0" distB="0" distL="0" distR="0" wp14:anchorId="4E9AEDE0" wp14:editId="4E9AEDE1">
            <wp:extent cx="5943600" cy="713232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graph-hourly-id-1.png"/>
                    <pic:cNvPicPr>
                      <a:picLocks noChangeAspect="1" noChangeArrowheads="1"/>
                    </pic:cNvPicPr>
                  </pic:nvPicPr>
                  <pic:blipFill>
                    <a:blip r:embed="rId24"/>
                    <a:stretch>
                      <a:fillRect/>
                    </a:stretch>
                  </pic:blipFill>
                  <pic:spPr bwMode="auto">
                    <a:xfrm>
                      <a:off x="0" y="0"/>
                      <a:ext cx="5943600" cy="7132320"/>
                    </a:xfrm>
                    <a:prstGeom prst="rect">
                      <a:avLst/>
                    </a:prstGeom>
                    <a:noFill/>
                    <a:ln w="9525">
                      <a:noFill/>
                      <a:headEnd/>
                      <a:tailEnd/>
                    </a:ln>
                  </pic:spPr>
                </pic:pic>
              </a:graphicData>
            </a:graphic>
          </wp:inline>
        </w:drawing>
      </w:r>
    </w:p>
    <w:p w14:paraId="4E9AED9A" w14:textId="77777777" w:rsidR="00D86DED" w:rsidRDefault="00B90660">
      <w:r>
        <w:br w:type="page"/>
      </w:r>
    </w:p>
    <w:p w14:paraId="4E9AED9B" w14:textId="77777777" w:rsidR="00D86DED" w:rsidRPr="00EC64D5" w:rsidRDefault="00B90660">
      <w:pPr>
        <w:pStyle w:val="Ttulo2"/>
        <w:rPr>
          <w:lang w:val="pt-BR"/>
          <w:rPrChange w:id="252" w:author="Patricia Tachinardi" w:date="2021-06-17T14:56:00Z">
            <w:rPr/>
          </w:rPrChange>
        </w:rPr>
      </w:pPr>
      <w:bookmarkStart w:id="253" w:name="gráficos-agrupados-por-estação-e-sexo"/>
      <w:bookmarkEnd w:id="240"/>
      <w:r w:rsidRPr="00EC64D5">
        <w:rPr>
          <w:lang w:val="pt-BR"/>
          <w:rPrChange w:id="254" w:author="Patricia Tachinardi" w:date="2021-06-17T14:56:00Z">
            <w:rPr/>
          </w:rPrChange>
        </w:rPr>
        <w:lastRenderedPageBreak/>
        <w:t>6.6</w:t>
      </w:r>
      <w:r w:rsidRPr="00EC64D5">
        <w:rPr>
          <w:lang w:val="pt-BR"/>
          <w:rPrChange w:id="255" w:author="Patricia Tachinardi" w:date="2021-06-17T14:56:00Z">
            <w:rPr/>
          </w:rPrChange>
        </w:rPr>
        <w:tab/>
        <w:t>Gráficos Agrupados por Estação e Sexo</w:t>
      </w:r>
    </w:p>
    <w:p w14:paraId="4E9AED9C" w14:textId="77777777" w:rsidR="00D86DED" w:rsidRPr="00EC64D5" w:rsidRDefault="00B90660">
      <w:pPr>
        <w:pStyle w:val="Ttulo3"/>
        <w:rPr>
          <w:lang w:val="pt-BR"/>
          <w:rPrChange w:id="256" w:author="Patricia Tachinardi" w:date="2021-06-17T14:56:00Z">
            <w:rPr/>
          </w:rPrChange>
        </w:rPr>
      </w:pPr>
      <w:bookmarkStart w:id="257" w:name="histogramasgráfico-de-densidade"/>
      <w:r w:rsidRPr="00EC64D5">
        <w:rPr>
          <w:lang w:val="pt-BR"/>
          <w:rPrChange w:id="258" w:author="Patricia Tachinardi" w:date="2021-06-17T14:56:00Z">
            <w:rPr/>
          </w:rPrChange>
        </w:rPr>
        <w:t>6.6.1</w:t>
      </w:r>
      <w:r w:rsidRPr="00EC64D5">
        <w:rPr>
          <w:lang w:val="pt-BR"/>
          <w:rPrChange w:id="259" w:author="Patricia Tachinardi" w:date="2021-06-17T14:56:00Z">
            <w:rPr/>
          </w:rPrChange>
        </w:rPr>
        <w:tab/>
        <w:t>Histogramas/Gráfico de Densidade</w:t>
      </w:r>
    </w:p>
    <w:p w14:paraId="4E9AED9D" w14:textId="77777777" w:rsidR="00D86DED" w:rsidRPr="00EC64D5" w:rsidRDefault="00B90660">
      <w:pPr>
        <w:pStyle w:val="FirstParagraph"/>
        <w:rPr>
          <w:lang w:val="pt-BR"/>
          <w:rPrChange w:id="260" w:author="Patricia Tachinardi" w:date="2021-06-17T14:56:00Z">
            <w:rPr/>
          </w:rPrChange>
        </w:rPr>
      </w:pPr>
      <w:r w:rsidRPr="00EC64D5">
        <w:rPr>
          <w:lang w:val="pt-BR"/>
          <w:rPrChange w:id="261" w:author="Patricia Tachinardi" w:date="2021-06-17T14:56:00Z">
            <w:rPr/>
          </w:rPrChange>
        </w:rPr>
        <w:t xml:space="preserve">Visualmente parece haver alguma diferença sazonal </w:t>
      </w:r>
      <w:proofErr w:type="gramStart"/>
      <w:r w:rsidRPr="00EC64D5">
        <w:rPr>
          <w:lang w:val="pt-BR"/>
          <w:rPrChange w:id="262" w:author="Patricia Tachinardi" w:date="2021-06-17T14:56:00Z">
            <w:rPr/>
          </w:rPrChange>
        </w:rPr>
        <w:t>nas atividade</w:t>
      </w:r>
      <w:proofErr w:type="gramEnd"/>
      <w:r w:rsidRPr="00EC64D5">
        <w:rPr>
          <w:lang w:val="pt-BR"/>
          <w:rPrChange w:id="263" w:author="Patricia Tachinardi" w:date="2021-06-17T14:56:00Z">
            <w:rPr/>
          </w:rPrChange>
        </w:rPr>
        <w:t xml:space="preserve"> dos </w:t>
      </w:r>
      <w:proofErr w:type="spellStart"/>
      <w:r w:rsidRPr="00EC64D5">
        <w:rPr>
          <w:lang w:val="pt-BR"/>
          <w:rPrChange w:id="264" w:author="Patricia Tachinardi" w:date="2021-06-17T14:56:00Z">
            <w:rPr/>
          </w:rPrChange>
        </w:rPr>
        <w:t>tucos</w:t>
      </w:r>
      <w:proofErr w:type="spellEnd"/>
      <w:r w:rsidRPr="00EC64D5">
        <w:rPr>
          <w:lang w:val="pt-BR"/>
          <w:rPrChange w:id="265" w:author="Patricia Tachinardi" w:date="2021-06-17T14:56:00Z">
            <w:rPr/>
          </w:rPrChange>
        </w:rPr>
        <w:t>. Vamos inspecionar melhor isso agrupando os dados por estação e sexo.</w:t>
      </w:r>
    </w:p>
    <w:p w14:paraId="4E9AED9E" w14:textId="77777777" w:rsidR="00D86DED" w:rsidRPr="00EC64D5" w:rsidRDefault="00B90660">
      <w:pPr>
        <w:pStyle w:val="Corpodetexto"/>
        <w:rPr>
          <w:lang w:val="pt-BR"/>
          <w:rPrChange w:id="266" w:author="Patricia Tachinardi" w:date="2021-06-17T14:56:00Z">
            <w:rPr/>
          </w:rPrChange>
        </w:rPr>
      </w:pPr>
      <w:r w:rsidRPr="00EC64D5">
        <w:rPr>
          <w:lang w:val="pt-BR"/>
          <w:rPrChange w:id="267" w:author="Patricia Tachinardi" w:date="2021-06-17T14:56:00Z">
            <w:rPr/>
          </w:rPrChange>
        </w:rPr>
        <w:t xml:space="preserve">Como o número de amostras varia entre estações e sexo o histograma não seria muito informativo nesse caso. Então </w:t>
      </w:r>
      <w:proofErr w:type="gramStart"/>
      <w:r w:rsidRPr="00EC64D5">
        <w:rPr>
          <w:lang w:val="pt-BR"/>
          <w:rPrChange w:id="268" w:author="Patricia Tachinardi" w:date="2021-06-17T14:56:00Z">
            <w:rPr/>
          </w:rPrChange>
        </w:rPr>
        <w:t>pra</w:t>
      </w:r>
      <w:proofErr w:type="gramEnd"/>
      <w:r w:rsidRPr="00EC64D5">
        <w:rPr>
          <w:lang w:val="pt-BR"/>
          <w:rPrChange w:id="269" w:author="Patricia Tachinardi" w:date="2021-06-17T14:56:00Z">
            <w:rPr/>
          </w:rPrChange>
        </w:rPr>
        <w:t xml:space="preserve"> isso podemos fazer um gráfico de densidade. Esses gráficos basicamente refletem a forma do </w:t>
      </w:r>
      <w:proofErr w:type="gramStart"/>
      <w:r w:rsidRPr="00EC64D5">
        <w:rPr>
          <w:lang w:val="pt-BR"/>
          <w:rPrChange w:id="270" w:author="Patricia Tachinardi" w:date="2021-06-17T14:56:00Z">
            <w:rPr/>
          </w:rPrChange>
        </w:rPr>
        <w:t>histograma</w:t>
      </w:r>
      <w:proofErr w:type="gramEnd"/>
      <w:r w:rsidRPr="00EC64D5">
        <w:rPr>
          <w:lang w:val="pt-BR"/>
          <w:rPrChange w:id="271" w:author="Patricia Tachinardi" w:date="2021-06-17T14:56:00Z">
            <w:rPr/>
          </w:rPrChange>
        </w:rPr>
        <w:t xml:space="preserve"> mas, nesse caso, tem a vantagem de que são padronizados para que a área abaixo da curva </w:t>
      </w:r>
      <w:proofErr w:type="spellStart"/>
      <w:r w:rsidRPr="00EC64D5">
        <w:rPr>
          <w:lang w:val="pt-BR"/>
          <w:rPrChange w:id="272" w:author="Patricia Tachinardi" w:date="2021-06-17T14:56:00Z">
            <w:rPr/>
          </w:rPrChange>
        </w:rPr>
        <w:t>serja</w:t>
      </w:r>
      <w:proofErr w:type="spellEnd"/>
      <w:r w:rsidRPr="00EC64D5">
        <w:rPr>
          <w:lang w:val="pt-BR"/>
          <w:rPrChange w:id="273" w:author="Patricia Tachinardi" w:date="2021-06-17T14:56:00Z">
            <w:rPr/>
          </w:rPrChange>
        </w:rPr>
        <w:t xml:space="preserve"> sempre igual a 1.</w:t>
      </w:r>
    </w:p>
    <w:p w14:paraId="4E9AED9F" w14:textId="77777777" w:rsidR="00D86DED" w:rsidRPr="00EC64D5" w:rsidRDefault="00B90660">
      <w:pPr>
        <w:pStyle w:val="Corpodetexto"/>
        <w:rPr>
          <w:lang w:val="pt-BR"/>
          <w:rPrChange w:id="274" w:author="Patricia Tachinardi" w:date="2021-06-17T14:56:00Z">
            <w:rPr/>
          </w:rPrChange>
        </w:rPr>
      </w:pPr>
      <w:r w:rsidRPr="00EC64D5">
        <w:rPr>
          <w:lang w:val="pt-BR"/>
          <w:rPrChange w:id="275" w:author="Patricia Tachinardi" w:date="2021-06-17T14:56:00Z">
            <w:rPr/>
          </w:rPrChange>
        </w:rPr>
        <w:t xml:space="preserve">Assim, podemos ver como o perfil das distribuições muda ao longo das estações e entre sexos mesmo tendo um número de amostras diferente para cada condição. Os valores em </w:t>
      </w:r>
      <w:r w:rsidRPr="00EC64D5">
        <w:rPr>
          <w:rStyle w:val="VerbatimChar"/>
          <w:lang w:val="pt-BR"/>
          <w:rPrChange w:id="276" w:author="Patricia Tachinardi" w:date="2021-06-17T14:56:00Z">
            <w:rPr>
              <w:rStyle w:val="VerbatimChar"/>
            </w:rPr>
          </w:rPrChange>
        </w:rPr>
        <w:t>y</w:t>
      </w:r>
      <w:r w:rsidRPr="00EC64D5">
        <w:rPr>
          <w:lang w:val="pt-BR"/>
          <w:rPrChange w:id="277" w:author="Patricia Tachinardi" w:date="2021-06-17T14:56:00Z">
            <w:rPr/>
          </w:rPrChange>
        </w:rPr>
        <w:t xml:space="preserve"> não significam muita coisa individualmente.</w:t>
      </w:r>
    </w:p>
    <w:p w14:paraId="4E9AEDA0" w14:textId="77777777" w:rsidR="00D86DED" w:rsidRPr="00EC64D5" w:rsidRDefault="00B90660">
      <w:pPr>
        <w:pStyle w:val="Corpodetexto"/>
        <w:rPr>
          <w:lang w:val="pt-BR"/>
          <w:rPrChange w:id="278" w:author="Patricia Tachinardi" w:date="2021-06-17T14:56:00Z">
            <w:rPr/>
          </w:rPrChange>
        </w:rPr>
      </w:pPr>
      <w:r w:rsidRPr="00EC64D5">
        <w:rPr>
          <w:lang w:val="pt-BR"/>
          <w:rPrChange w:id="279" w:author="Patricia Tachinardi" w:date="2021-06-17T14:56:00Z">
            <w:rPr/>
          </w:rPrChange>
        </w:rPr>
        <w:t>Visualmente temos o que também vimos nos histogramas anteriores. A distribuição parece mudar ao longo do ano. No entanto, quando sobrepomos as distribuições de cada sexo parece não haver muita diferença entre machos e fêmeas.</w:t>
      </w:r>
    </w:p>
    <w:p w14:paraId="4E9AEDA1" w14:textId="77777777" w:rsidR="00D86DED" w:rsidRDefault="00B90660">
      <w:pPr>
        <w:pStyle w:val="Corpodetexto"/>
      </w:pPr>
      <w:r>
        <w:rPr>
          <w:noProof/>
        </w:rPr>
        <w:lastRenderedPageBreak/>
        <w:drawing>
          <wp:inline distT="0" distB="0" distL="0" distR="0" wp14:anchorId="4E9AEDE2" wp14:editId="4E9AEDE3">
            <wp:extent cx="5943600" cy="5943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density-season-sex-1.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14:paraId="4E9AEDA2" w14:textId="77777777" w:rsidR="00D86DED" w:rsidRDefault="00B90660">
      <w:r>
        <w:br w:type="page"/>
      </w:r>
    </w:p>
    <w:p w14:paraId="4E9AEDA3" w14:textId="77777777" w:rsidR="00D86DED" w:rsidRDefault="00B90660">
      <w:pPr>
        <w:pStyle w:val="Ttulo3"/>
      </w:pPr>
      <w:bookmarkStart w:id="280" w:name="medianas-e-boxplots"/>
      <w:bookmarkEnd w:id="257"/>
      <w:r>
        <w:lastRenderedPageBreak/>
        <w:t>6.6.2</w:t>
      </w:r>
      <w:r>
        <w:tab/>
        <w:t>Medianas e Boxplots</w:t>
      </w:r>
    </w:p>
    <w:p w14:paraId="4E9AEDA4" w14:textId="77777777" w:rsidR="00D86DED" w:rsidRDefault="00B90660">
      <w:pPr>
        <w:pStyle w:val="FirstParagraph"/>
      </w:pPr>
      <w:r>
        <w:rPr>
          <w:noProof/>
        </w:rPr>
        <w:drawing>
          <wp:inline distT="0" distB="0" distL="0" distR="0" wp14:anchorId="4E9AEDE4" wp14:editId="4E9AEDE5">
            <wp:extent cx="5943600" cy="4753504"/>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boxplot-season-sex-1.png"/>
                    <pic:cNvPicPr>
                      <a:picLocks noChangeAspect="1" noChangeArrowheads="1"/>
                    </pic:cNvPicPr>
                  </pic:nvPicPr>
                  <pic:blipFill>
                    <a:blip r:embed="rId26"/>
                    <a:stretch>
                      <a:fillRect/>
                    </a:stretch>
                  </pic:blipFill>
                  <pic:spPr bwMode="auto">
                    <a:xfrm>
                      <a:off x="0" y="0"/>
                      <a:ext cx="5943600" cy="4753504"/>
                    </a:xfrm>
                    <a:prstGeom prst="rect">
                      <a:avLst/>
                    </a:prstGeom>
                    <a:noFill/>
                    <a:ln w="9525">
                      <a:noFill/>
                      <a:headEnd/>
                      <a:tailEnd/>
                    </a:ln>
                  </pic:spPr>
                </pic:pic>
              </a:graphicData>
            </a:graphic>
          </wp:inline>
        </w:drawing>
      </w:r>
    </w:p>
    <w:p w14:paraId="4E9AEDA5" w14:textId="77777777" w:rsidR="00D86DED" w:rsidRDefault="00B90660">
      <w:pPr>
        <w:pStyle w:val="Ttulo2"/>
      </w:pPr>
      <w:bookmarkStart w:id="281" w:name="ecdf"/>
      <w:bookmarkEnd w:id="253"/>
      <w:bookmarkEnd w:id="280"/>
      <w:r>
        <w:lastRenderedPageBreak/>
        <w:t>6.7</w:t>
      </w:r>
      <w:r>
        <w:tab/>
        <w:t>ECDF</w:t>
      </w:r>
    </w:p>
    <w:p w14:paraId="4E9AEDA6" w14:textId="77777777" w:rsidR="00D86DED" w:rsidRDefault="00B90660">
      <w:pPr>
        <w:pStyle w:val="FirstParagraph"/>
      </w:pPr>
      <w:r>
        <w:rPr>
          <w:noProof/>
        </w:rPr>
        <w:drawing>
          <wp:inline distT="0" distB="0" distL="0" distR="0" wp14:anchorId="4E9AEDE6" wp14:editId="4E9AEDE7">
            <wp:extent cx="5943600" cy="59436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unnamed-chunk-4-1.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14:paraId="4E9AEDA7" w14:textId="77777777" w:rsidR="00D86DED" w:rsidRDefault="00B90660">
      <w:r>
        <w:br w:type="page"/>
      </w:r>
    </w:p>
    <w:p w14:paraId="4E9AEDA8" w14:textId="77777777" w:rsidR="00D86DED" w:rsidRPr="00EC64D5" w:rsidRDefault="00B90660">
      <w:pPr>
        <w:pStyle w:val="Ttulo2"/>
        <w:rPr>
          <w:lang w:val="pt-BR"/>
          <w:rPrChange w:id="282" w:author="Patricia Tachinardi" w:date="2021-06-17T14:56:00Z">
            <w:rPr/>
          </w:rPrChange>
        </w:rPr>
      </w:pPr>
      <w:bookmarkStart w:id="283" w:name="X9d408e5388f2eddde44d152afa1b4c215a3f80f"/>
      <w:bookmarkEnd w:id="281"/>
      <w:r w:rsidRPr="00EC64D5">
        <w:rPr>
          <w:lang w:val="pt-BR"/>
          <w:rPrChange w:id="284" w:author="Patricia Tachinardi" w:date="2021-06-17T14:56:00Z">
            <w:rPr/>
          </w:rPrChange>
        </w:rPr>
        <w:lastRenderedPageBreak/>
        <w:t>6.8</w:t>
      </w:r>
      <w:r w:rsidRPr="00EC64D5">
        <w:rPr>
          <w:lang w:val="pt-BR"/>
          <w:rPrChange w:id="285" w:author="Patricia Tachinardi" w:date="2021-06-17T14:56:00Z">
            <w:rPr/>
          </w:rPrChange>
        </w:rPr>
        <w:tab/>
        <w:t>Padrão Médio de Atividade por Estação e Sexo</w:t>
      </w:r>
    </w:p>
    <w:p w14:paraId="4E9AEDA9" w14:textId="77777777" w:rsidR="00D86DED" w:rsidRPr="00EC64D5" w:rsidRDefault="00B90660">
      <w:pPr>
        <w:pStyle w:val="FirstParagraph"/>
        <w:rPr>
          <w:lang w:val="pt-BR"/>
          <w:rPrChange w:id="286" w:author="Patricia Tachinardi" w:date="2021-06-17T14:56:00Z">
            <w:rPr/>
          </w:rPrChange>
        </w:rPr>
      </w:pPr>
      <w:r w:rsidRPr="00EC64D5">
        <w:rPr>
          <w:lang w:val="pt-BR"/>
          <w:rPrChange w:id="287" w:author="Patricia Tachinardi" w:date="2021-06-17T14:56:00Z">
            <w:rPr/>
          </w:rPrChange>
        </w:rPr>
        <w:t>Nesse último gráfico eu queria verificar se temporalmente existe alguma diferença entre macho e fêmeas. Cada painel é um grupo entre as opções de combinação de sexo e estação.</w:t>
      </w:r>
    </w:p>
    <w:p w14:paraId="4E9AEDAA" w14:textId="77777777" w:rsidR="00D86DED" w:rsidRPr="00EC64D5" w:rsidRDefault="00B90660">
      <w:pPr>
        <w:pStyle w:val="Corpodetexto"/>
        <w:rPr>
          <w:lang w:val="pt-BR"/>
          <w:rPrChange w:id="288" w:author="Patricia Tachinardi" w:date="2021-06-17T14:56:00Z">
            <w:rPr/>
          </w:rPrChange>
        </w:rPr>
      </w:pPr>
      <w:r w:rsidRPr="00EC64D5">
        <w:rPr>
          <w:lang w:val="pt-BR"/>
          <w:rPrChange w:id="289" w:author="Patricia Tachinardi" w:date="2021-06-17T14:56:00Z">
            <w:rPr/>
          </w:rPrChange>
        </w:rPr>
        <w:t xml:space="preserve">As </w:t>
      </w:r>
      <w:proofErr w:type="gramStart"/>
      <w:r w:rsidRPr="00EC64D5">
        <w:rPr>
          <w:lang w:val="pt-BR"/>
          <w:rPrChange w:id="290" w:author="Patricia Tachinardi" w:date="2021-06-17T14:56:00Z">
            <w:rPr/>
          </w:rPrChange>
        </w:rPr>
        <w:t>mesma curvas</w:t>
      </w:r>
      <w:proofErr w:type="gramEnd"/>
      <w:r w:rsidRPr="00EC64D5">
        <w:rPr>
          <w:lang w:val="pt-BR"/>
          <w:rPrChange w:id="291" w:author="Patricia Tachinardi" w:date="2021-06-17T14:56:00Z">
            <w:rPr/>
          </w:rPrChange>
        </w:rPr>
        <w:t xml:space="preserve"> de </w:t>
      </w:r>
      <w:proofErr w:type="spellStart"/>
      <w:r w:rsidRPr="00EC64D5">
        <w:rPr>
          <w:lang w:val="pt-BR"/>
          <w:rPrChange w:id="292" w:author="Patricia Tachinardi" w:date="2021-06-17T14:56:00Z">
            <w:rPr/>
          </w:rPrChange>
        </w:rPr>
        <w:t>VeDBA</w:t>
      </w:r>
      <w:proofErr w:type="spellEnd"/>
      <w:r w:rsidRPr="00EC64D5">
        <w:rPr>
          <w:lang w:val="pt-BR"/>
          <w:rPrChange w:id="293" w:author="Patricia Tachinardi" w:date="2021-06-17T14:56:00Z">
            <w:rPr/>
          </w:rPrChange>
        </w:rPr>
        <w:t xml:space="preserve"> médio por hora são mostradas em cinza ao fundo, onde cada curva representa um animal diferente. Em cores, colorido por estação, está a média de </w:t>
      </w:r>
      <w:proofErr w:type="spellStart"/>
      <w:r w:rsidRPr="00EC64D5">
        <w:rPr>
          <w:lang w:val="pt-BR"/>
          <w:rPrChange w:id="294" w:author="Patricia Tachinardi" w:date="2021-06-17T14:56:00Z">
            <w:rPr/>
          </w:rPrChange>
        </w:rPr>
        <w:t>VeDBA</w:t>
      </w:r>
      <w:proofErr w:type="spellEnd"/>
      <w:r w:rsidRPr="00EC64D5">
        <w:rPr>
          <w:lang w:val="pt-BR"/>
          <w:rPrChange w:id="295" w:author="Patricia Tachinardi" w:date="2021-06-17T14:56:00Z">
            <w:rPr/>
          </w:rPrChange>
        </w:rPr>
        <w:t xml:space="preserve"> por hora do grupo representado no painel.</w:t>
      </w:r>
    </w:p>
    <w:p w14:paraId="4E9AEDAB" w14:textId="77777777" w:rsidR="00D86DED" w:rsidRPr="00EC64D5" w:rsidRDefault="00B90660">
      <w:pPr>
        <w:pStyle w:val="Corpodetexto"/>
        <w:rPr>
          <w:lang w:val="pt-BR"/>
          <w:rPrChange w:id="296" w:author="Patricia Tachinardi" w:date="2021-06-17T14:56:00Z">
            <w:rPr/>
          </w:rPrChange>
        </w:rPr>
      </w:pPr>
      <w:r w:rsidRPr="00EC64D5">
        <w:rPr>
          <w:lang w:val="pt-BR"/>
          <w:rPrChange w:id="297" w:author="Patricia Tachinardi" w:date="2021-06-17T14:56:00Z">
            <w:rPr/>
          </w:rPrChange>
        </w:rPr>
        <w:t xml:space="preserve">Aparentemente também não existe uma diferença tão grande entre machos e fêmeas quanto </w:t>
      </w:r>
      <w:proofErr w:type="gramStart"/>
      <w:r w:rsidRPr="00EC64D5">
        <w:rPr>
          <w:lang w:val="pt-BR"/>
          <w:rPrChange w:id="298" w:author="Patricia Tachinardi" w:date="2021-06-17T14:56:00Z">
            <w:rPr/>
          </w:rPrChange>
        </w:rPr>
        <w:t>aos horário</w:t>
      </w:r>
      <w:proofErr w:type="gramEnd"/>
      <w:r w:rsidRPr="00EC64D5">
        <w:rPr>
          <w:lang w:val="pt-BR"/>
          <w:rPrChange w:id="299" w:author="Patricia Tachinardi" w:date="2021-06-17T14:56:00Z">
            <w:rPr/>
          </w:rPrChange>
        </w:rPr>
        <w:t xml:space="preserve"> de atividade. Porém, temos um n bem baixo de machos capturados o que torna </w:t>
      </w:r>
      <w:proofErr w:type="spellStart"/>
      <w:r w:rsidRPr="00EC64D5">
        <w:rPr>
          <w:lang w:val="pt-BR"/>
          <w:rPrChange w:id="300" w:author="Patricia Tachinardi" w:date="2021-06-17T14:56:00Z">
            <w:rPr/>
          </w:rPrChange>
        </w:rPr>
        <w:t>dificil</w:t>
      </w:r>
      <w:proofErr w:type="spellEnd"/>
      <w:r w:rsidRPr="00EC64D5">
        <w:rPr>
          <w:lang w:val="pt-BR"/>
          <w:rPrChange w:id="301" w:author="Patricia Tachinardi" w:date="2021-06-17T14:56:00Z">
            <w:rPr/>
          </w:rPrChange>
        </w:rPr>
        <w:t xml:space="preserve"> fazermos uma observação muito concreta.</w:t>
      </w:r>
    </w:p>
    <w:p w14:paraId="4E9AEDAC" w14:textId="77777777" w:rsidR="00D86DED" w:rsidRDefault="00B90660">
      <w:pPr>
        <w:pStyle w:val="Corpodetexto"/>
      </w:pPr>
      <w:r>
        <w:rPr>
          <w:noProof/>
        </w:rPr>
        <w:lastRenderedPageBreak/>
        <w:drawing>
          <wp:inline distT="0" distB="0" distL="0" distR="0" wp14:anchorId="4E9AEDE8" wp14:editId="4E9AEDE9">
            <wp:extent cx="5943600" cy="59436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tese_jefferson_files/figure-docx/graph-hourly-season-1.png"/>
                    <pic:cNvPicPr>
                      <a:picLocks noChangeAspect="1" noChangeArrowheads="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14:paraId="4E9AEDAD" w14:textId="77777777" w:rsidR="00D86DED" w:rsidRDefault="00B90660">
      <w:pPr>
        <w:pStyle w:val="Ttulo1"/>
      </w:pPr>
      <w:bookmarkStart w:id="302" w:name="references"/>
      <w:bookmarkEnd w:id="150"/>
      <w:bookmarkEnd w:id="283"/>
      <w:r>
        <w:t>References</w:t>
      </w:r>
    </w:p>
    <w:p w14:paraId="4E9AEDAE" w14:textId="77777777" w:rsidR="00D86DED" w:rsidRDefault="00D86DED">
      <w:pPr>
        <w:pStyle w:val="FirstParagraph"/>
      </w:pPr>
    </w:p>
    <w:p w14:paraId="4E9AEDAF" w14:textId="77777777" w:rsidR="00D86DED" w:rsidRDefault="00B90660">
      <w:pPr>
        <w:pStyle w:val="Bibliografia"/>
      </w:pPr>
      <w:bookmarkStart w:id="303" w:name="ref-abraham2009"/>
      <w:bookmarkStart w:id="304" w:name="refs"/>
      <w:r>
        <w:t xml:space="preserve">Abraham, E., H.F. del Valle, F. Roig, L. Torres, J.O. Ares, F. Coronato, and R. Godagnone. 2009. “Overview of the Geography of the Monte Desert Biome (Argentina).” </w:t>
      </w:r>
      <w:r>
        <w:rPr>
          <w:i/>
          <w:iCs/>
        </w:rPr>
        <w:t>Journal of Arid Environments</w:t>
      </w:r>
      <w:r>
        <w:t xml:space="preserve"> 73 (2): 144–53. </w:t>
      </w:r>
      <w:hyperlink r:id="rId29">
        <w:r>
          <w:rPr>
            <w:rStyle w:val="Hyperlink"/>
          </w:rPr>
          <w:t>https://doi.org/10.1016/j.jaridenv.2008.09.028</w:t>
        </w:r>
      </w:hyperlink>
      <w:r>
        <w:t>.</w:t>
      </w:r>
    </w:p>
    <w:p w14:paraId="4E9AEDB0" w14:textId="77777777" w:rsidR="00D86DED" w:rsidRDefault="00B90660">
      <w:pPr>
        <w:pStyle w:val="Bibliografia"/>
      </w:pPr>
      <w:bookmarkStart w:id="305" w:name="ref-amaya2016"/>
      <w:bookmarkEnd w:id="303"/>
      <w:r>
        <w:t xml:space="preserve">Amaya, Juan Pablo, Juan I. Areta, Veronica S. Valentinuzzi, and Emmanuel Zufiaurre. 2016. “Form and Function of Long-Range Vocalizations in a Neotropical Fossorial Rodent: The Anillaco Tuco-Tuco </w:t>
      </w:r>
      <w:proofErr w:type="gramStart"/>
      <w:r>
        <w:t xml:space="preserve">( </w:t>
      </w:r>
      <w:r>
        <w:rPr>
          <w:i/>
          <w:iCs/>
        </w:rPr>
        <w:t>Ctenomys</w:t>
      </w:r>
      <w:proofErr w:type="gramEnd"/>
      <w:r>
        <w:t xml:space="preserve"> Sp.).” </w:t>
      </w:r>
      <w:r>
        <w:rPr>
          <w:i/>
          <w:iCs/>
        </w:rPr>
        <w:t>PeerJ</w:t>
      </w:r>
      <w:r>
        <w:t xml:space="preserve"> 4 (October): e2559. </w:t>
      </w:r>
      <w:hyperlink r:id="rId30">
        <w:r>
          <w:rPr>
            <w:rStyle w:val="Hyperlink"/>
          </w:rPr>
          <w:t>https://doi.org/10.7717/peerj.2559</w:t>
        </w:r>
      </w:hyperlink>
      <w:r>
        <w:t>.</w:t>
      </w:r>
    </w:p>
    <w:p w14:paraId="4E9AEDB1" w14:textId="77777777" w:rsidR="00D86DED" w:rsidRDefault="00B90660">
      <w:pPr>
        <w:pStyle w:val="Bibliografia"/>
      </w:pPr>
      <w:bookmarkStart w:id="306" w:name="ref-aranda-rickert2011a"/>
      <w:bookmarkEnd w:id="305"/>
      <w:r>
        <w:lastRenderedPageBreak/>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t xml:space="preserve"> 139 (2): 91–102. </w:t>
      </w:r>
      <w:hyperlink r:id="rId31">
        <w:r>
          <w:rPr>
            <w:rStyle w:val="Hyperlink"/>
          </w:rPr>
          <w:t>https://doi.org/10.1111/j.1570-7458.2011.01111.x</w:t>
        </w:r>
      </w:hyperlink>
      <w:r>
        <w:t>.</w:t>
      </w:r>
    </w:p>
    <w:p w14:paraId="4E9AEDB2" w14:textId="77777777" w:rsidR="00D86DED" w:rsidRDefault="00B90660">
      <w:pPr>
        <w:pStyle w:val="Bibliografia"/>
      </w:pPr>
      <w:bookmarkStart w:id="307" w:name="ref-bivand2020"/>
      <w:bookmarkEnd w:id="306"/>
      <w:r>
        <w:t xml:space="preserve">Bivand, Roger, and Nicholas Lewin-Koh. 2020. “Maptools: Tools for Handling Spatial Objects.” </w:t>
      </w:r>
      <w:hyperlink r:id="rId32">
        <w:r>
          <w:rPr>
            <w:rStyle w:val="Hyperlink"/>
          </w:rPr>
          <w:t>https://CRAN.R-project.org/package=maptools</w:t>
        </w:r>
      </w:hyperlink>
      <w:r>
        <w:t>.</w:t>
      </w:r>
    </w:p>
    <w:p w14:paraId="4E9AEDB3" w14:textId="77777777" w:rsidR="00D86DED" w:rsidRDefault="00B90660">
      <w:pPr>
        <w:pStyle w:val="Bibliografia"/>
      </w:pPr>
      <w:bookmarkStart w:id="308" w:name="ref-burnham2002"/>
      <w:bookmarkEnd w:id="307"/>
      <w:r>
        <w:t xml:space="preserve">Burnham, Kenneth P., David Raymond Anderson, and Kenneth P. Burnham. 2002. </w:t>
      </w:r>
      <w:r>
        <w:rPr>
          <w:i/>
          <w:iCs/>
        </w:rPr>
        <w:t>Model Selection and Multimodel Inference: A Practical Information-Theoretic Approach</w:t>
      </w:r>
      <w:r>
        <w:t>. 2nd ed. New York: Springer.</w:t>
      </w:r>
    </w:p>
    <w:p w14:paraId="4E9AEDB4" w14:textId="77777777" w:rsidR="00D86DED" w:rsidRDefault="00B90660">
      <w:pPr>
        <w:pStyle w:val="Bibliografia"/>
      </w:pPr>
      <w:bookmarkStart w:id="309" w:name="ref-fracchia2011"/>
      <w:bookmarkEnd w:id="308"/>
      <w: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t xml:space="preserve"> 75 (11): 1016–23. </w:t>
      </w:r>
      <w:hyperlink r:id="rId33">
        <w:r>
          <w:rPr>
            <w:rStyle w:val="Hyperlink"/>
          </w:rPr>
          <w:t>https://doi.org/10.1016/j.jaridenv.2011.04.034</w:t>
        </w:r>
      </w:hyperlink>
      <w:r>
        <w:t>.</w:t>
      </w:r>
    </w:p>
    <w:p w14:paraId="4E9AEDB5" w14:textId="77777777" w:rsidR="00D86DED" w:rsidRDefault="00B90660">
      <w:pPr>
        <w:pStyle w:val="Bibliografia"/>
      </w:pPr>
      <w:bookmarkStart w:id="310" w:name="ref-jannetti2019"/>
      <w:bookmarkEnd w:id="309"/>
      <w: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t xml:space="preserve"> 7 (1). </w:t>
      </w:r>
      <w:hyperlink r:id="rId34">
        <w:r>
          <w:rPr>
            <w:rStyle w:val="Hyperlink"/>
          </w:rPr>
          <w:t>https://doi.org/10.1093/conphys/coz044</w:t>
        </w:r>
      </w:hyperlink>
      <w:r>
        <w:t>.</w:t>
      </w:r>
    </w:p>
    <w:p w14:paraId="4E9AEDB6" w14:textId="77777777" w:rsidR="00D86DED" w:rsidRDefault="00B90660">
      <w:pPr>
        <w:pStyle w:val="Bibliografia"/>
      </w:pPr>
      <w:bookmarkStart w:id="311" w:name="ref-langrock2012"/>
      <w:bookmarkEnd w:id="310"/>
      <w:r>
        <w:t xml:space="preserve">Langrock, Roland, Ruth King, Jason Matthiopoulos, Len Thomas, Daniel Fortin, and Juan M. Morales. 2012. “Flexible and Practical Modeling of Animal Telemetry Data: Hidden Markov Models and Extensions.” </w:t>
      </w:r>
      <w:r>
        <w:rPr>
          <w:i/>
          <w:iCs/>
        </w:rPr>
        <w:t>Ecology</w:t>
      </w:r>
      <w:r>
        <w:t xml:space="preserve"> 93 (11): 2336–42. </w:t>
      </w:r>
      <w:hyperlink r:id="rId35">
        <w:r>
          <w:rPr>
            <w:rStyle w:val="Hyperlink"/>
          </w:rPr>
          <w:t>https://doi.org/10.1890/11-2241.1</w:t>
        </w:r>
      </w:hyperlink>
      <w:r>
        <w:t>.</w:t>
      </w:r>
    </w:p>
    <w:p w14:paraId="4E9AEDB7" w14:textId="77777777" w:rsidR="00D86DED" w:rsidRDefault="00B90660">
      <w:pPr>
        <w:pStyle w:val="Bibliografia"/>
      </w:pPr>
      <w:bookmarkStart w:id="312" w:name="ref-leosbarajas2017"/>
      <w:bookmarkEnd w:id="311"/>
      <w: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t xml:space="preserve"> 8 (2): 161–73. </w:t>
      </w:r>
      <w:hyperlink r:id="rId36">
        <w:r>
          <w:rPr>
            <w:rStyle w:val="Hyperlink"/>
          </w:rPr>
          <w:t>https://doi.org/10.1111/2041-210X.12657</w:t>
        </w:r>
      </w:hyperlink>
      <w:r>
        <w:t>.</w:t>
      </w:r>
    </w:p>
    <w:p w14:paraId="4E9AEDB8" w14:textId="77777777" w:rsidR="00D86DED" w:rsidRDefault="00B90660">
      <w:pPr>
        <w:pStyle w:val="Bibliografia"/>
      </w:pPr>
      <w:bookmarkStart w:id="313" w:name="ref-mcclintock2020"/>
      <w:bookmarkEnd w:id="312"/>
      <w: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t xml:space="preserve"> 23 (12): 1878–1903. </w:t>
      </w:r>
      <w:hyperlink r:id="rId37">
        <w:r>
          <w:rPr>
            <w:rStyle w:val="Hyperlink"/>
          </w:rPr>
          <w:t>https://doi.org/10.1111/ele.13610</w:t>
        </w:r>
      </w:hyperlink>
      <w:r>
        <w:t>.</w:t>
      </w:r>
    </w:p>
    <w:p w14:paraId="4E9AEDB9" w14:textId="77777777" w:rsidR="00D86DED" w:rsidRDefault="00B90660">
      <w:pPr>
        <w:pStyle w:val="Bibliografia"/>
      </w:pPr>
      <w:bookmarkStart w:id="314" w:name="ref-mcclintock2021"/>
      <w:bookmarkEnd w:id="313"/>
      <w:r>
        <w:t>McClintock, Brett T, and Theo Michelot. 2021. “momentuHMM: R Package for Analysis of Telemetry Data Using Generalized Multivariate Hidden Markov Models of Animal Movement,” 155.</w:t>
      </w:r>
    </w:p>
    <w:p w14:paraId="4E9AEDBA" w14:textId="77777777" w:rsidR="00D86DED" w:rsidRDefault="00B90660">
      <w:pPr>
        <w:pStyle w:val="Bibliografia"/>
      </w:pPr>
      <w:bookmarkStart w:id="315" w:name="ref-michelot2019"/>
      <w:bookmarkEnd w:id="314"/>
      <w:r>
        <w:t>Michelot, Theo, and Roland Langrock. 2019. “A Short Guide to Choosing Initial Parameter Values for the Estimation in moveHMM,” 10.</w:t>
      </w:r>
    </w:p>
    <w:p w14:paraId="4E9AEDBB" w14:textId="77777777" w:rsidR="00D86DED" w:rsidRDefault="00B90660">
      <w:pPr>
        <w:pStyle w:val="Bibliografia"/>
      </w:pPr>
      <w:bookmarkStart w:id="316" w:name="ref-papastamatiou2018"/>
      <w:bookmarkEnd w:id="315"/>
      <w: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t xml:space="preserve"> 6 (1): 9. </w:t>
      </w:r>
      <w:hyperlink r:id="rId38">
        <w:r>
          <w:rPr>
            <w:rStyle w:val="Hyperlink"/>
          </w:rPr>
          <w:t>https://doi.org/10.1186/s40462-018-0127-3</w:t>
        </w:r>
      </w:hyperlink>
      <w:r>
        <w:t>.</w:t>
      </w:r>
    </w:p>
    <w:p w14:paraId="4E9AEDBC" w14:textId="77777777" w:rsidR="00D86DED" w:rsidRDefault="00B90660">
      <w:pPr>
        <w:pStyle w:val="Bibliografia"/>
      </w:pPr>
      <w:bookmarkStart w:id="317" w:name="ref-patterson2009"/>
      <w:bookmarkEnd w:id="316"/>
      <w:r>
        <w:t xml:space="preserve">Patterson, Toby A., Marinelle Basson, Mark V. Bravington, and John S. Gunn. 2009. “Classifying Movement Behaviour in Relation to Environmental Conditions Using Hidden Markov Models.” </w:t>
      </w:r>
      <w:r>
        <w:rPr>
          <w:i/>
          <w:iCs/>
        </w:rPr>
        <w:t>Journal of Animal Ecology</w:t>
      </w:r>
      <w:r>
        <w:t xml:space="preserve"> 78 (6): 1113–23. </w:t>
      </w:r>
      <w:hyperlink r:id="rId39">
        <w:r>
          <w:rPr>
            <w:rStyle w:val="Hyperlink"/>
          </w:rPr>
          <w:t>https://doi.org/10.1111/j.1365-2656.2009.01583.x</w:t>
        </w:r>
      </w:hyperlink>
      <w:r>
        <w:t>.</w:t>
      </w:r>
    </w:p>
    <w:p w14:paraId="4E9AEDBD" w14:textId="77777777" w:rsidR="00D86DED" w:rsidRDefault="00B90660">
      <w:pPr>
        <w:pStyle w:val="Bibliografia"/>
      </w:pPr>
      <w:bookmarkStart w:id="318" w:name="ref-pohle2017"/>
      <w:bookmarkEnd w:id="317"/>
      <w: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t xml:space="preserve"> 22 (3): 270–93. </w:t>
      </w:r>
      <w:hyperlink r:id="rId40">
        <w:r>
          <w:rPr>
            <w:rStyle w:val="Hyperlink"/>
          </w:rPr>
          <w:t>https://doi.org/10.1007/s13253-017-0283-8</w:t>
        </w:r>
      </w:hyperlink>
      <w:r>
        <w:t>.</w:t>
      </w:r>
    </w:p>
    <w:p w14:paraId="4E9AEDBE" w14:textId="77777777" w:rsidR="00D86DED" w:rsidRDefault="00B90660">
      <w:pPr>
        <w:pStyle w:val="Bibliografia"/>
      </w:pPr>
      <w:bookmarkStart w:id="319" w:name="ref-qasem2012"/>
      <w:bookmarkEnd w:id="318"/>
      <w:r>
        <w:lastRenderedPageBreak/>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t xml:space="preserve"> 7 (2): e31187. </w:t>
      </w:r>
      <w:hyperlink r:id="rId41">
        <w:r>
          <w:rPr>
            <w:rStyle w:val="Hyperlink"/>
          </w:rPr>
          <w:t>https://doi.org/10.1371/journal.pone.0031187</w:t>
        </w:r>
      </w:hyperlink>
      <w:r>
        <w:t>.</w:t>
      </w:r>
    </w:p>
    <w:p w14:paraId="4E9AEDBF" w14:textId="77777777" w:rsidR="00D86DED" w:rsidRDefault="00B90660">
      <w:pPr>
        <w:pStyle w:val="Bibliografia"/>
      </w:pPr>
      <w:bookmarkStart w:id="320" w:name="ref-rcoreteam2020"/>
      <w:bookmarkEnd w:id="319"/>
      <w:r>
        <w:t xml:space="preserve">R Core Team. 2020. “R: A Language and Environment for Statistical Computing.” </w:t>
      </w:r>
      <w:hyperlink r:id="rId42">
        <w:r>
          <w:rPr>
            <w:rStyle w:val="Hyperlink"/>
          </w:rPr>
          <w:t>https://www.R-project.org/.</w:t>
        </w:r>
      </w:hyperlink>
    </w:p>
    <w:p w14:paraId="4E9AEDC0" w14:textId="77777777" w:rsidR="00D86DED" w:rsidRDefault="00B90660">
      <w:pPr>
        <w:pStyle w:val="Bibliografia"/>
      </w:pPr>
      <w:bookmarkStart w:id="321" w:name="ref-shepard2008"/>
      <w:bookmarkEnd w:id="320"/>
      <w:r>
        <w:t xml:space="preserve">Shepard, Elc, Rp Wilson, Lg Halsey, F Quintana, A Gómez Laich, Ac Gleiss, N Liebsch, Ae Myers, and B Norman. 2008. “Derivation of Body Motion via Appropriate Smoothing of Acceleration Data.” </w:t>
      </w:r>
      <w:r>
        <w:rPr>
          <w:i/>
          <w:iCs/>
        </w:rPr>
        <w:t>Aquatic Biology</w:t>
      </w:r>
      <w:r>
        <w:t xml:space="preserve"> 4 (December): 235–41. </w:t>
      </w:r>
      <w:hyperlink r:id="rId43">
        <w:r>
          <w:rPr>
            <w:rStyle w:val="Hyperlink"/>
          </w:rPr>
          <w:t>https://doi.org/10.3354/ab00104</w:t>
        </w:r>
      </w:hyperlink>
      <w:r>
        <w:t>.</w:t>
      </w:r>
    </w:p>
    <w:p w14:paraId="4E9AEDC1" w14:textId="77777777" w:rsidR="00D86DED" w:rsidRDefault="00B90660">
      <w:pPr>
        <w:pStyle w:val="Bibliografia"/>
      </w:pPr>
      <w:bookmarkStart w:id="322" w:name="ref-tomotani2012"/>
      <w:bookmarkEnd w:id="321"/>
      <w: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t xml:space="preserve"> 7 (5): e37918. </w:t>
      </w:r>
      <w:hyperlink r:id="rId44">
        <w:r>
          <w:rPr>
            <w:rStyle w:val="Hyperlink"/>
          </w:rPr>
          <w:t>https://doi.org/10.1371/journal.pone.0037918</w:t>
        </w:r>
      </w:hyperlink>
      <w:r>
        <w:t>.</w:t>
      </w:r>
    </w:p>
    <w:p w14:paraId="4E9AEDC2" w14:textId="77777777" w:rsidR="00D86DED" w:rsidRDefault="00B90660">
      <w:pPr>
        <w:pStyle w:val="Bibliografia"/>
      </w:pPr>
      <w:bookmarkStart w:id="323" w:name="ref-valentinuzzi2009"/>
      <w:bookmarkEnd w:id="322"/>
      <w:r>
        <w:t xml:space="preserve">Valentinuzzi, Verónica Sandra, Gisele Akemi Oda, John Fontenele Araújo, and Martin Roland Ralph. 2009. “Circadian Pattern of Wheel-Running Activity of a South American Subterranean Rodent </w:t>
      </w:r>
      <w:proofErr w:type="gramStart"/>
      <w:r>
        <w:t xml:space="preserve">( </w:t>
      </w:r>
      <w:r>
        <w:rPr>
          <w:i/>
          <w:iCs/>
        </w:rPr>
        <w:t>Ctenomys</w:t>
      </w:r>
      <w:proofErr w:type="gramEnd"/>
      <w:r>
        <w:rPr>
          <w:i/>
          <w:iCs/>
        </w:rPr>
        <w:t xml:space="preserve"> Cf Knightii</w:t>
      </w:r>
      <w:r>
        <w:t xml:space="preserve"> ).” </w:t>
      </w:r>
      <w:r>
        <w:rPr>
          <w:i/>
          <w:iCs/>
        </w:rPr>
        <w:t>Chronobiology International</w:t>
      </w:r>
      <w:r>
        <w:t xml:space="preserve"> 26 (1): 14–27. </w:t>
      </w:r>
      <w:hyperlink r:id="rId45">
        <w:r>
          <w:rPr>
            <w:rStyle w:val="Hyperlink"/>
          </w:rPr>
          <w:t>https://doi.org/10.1080/07420520802686331</w:t>
        </w:r>
      </w:hyperlink>
      <w:r>
        <w:t>.</w:t>
      </w:r>
    </w:p>
    <w:p w14:paraId="4E9AEDC3" w14:textId="77777777" w:rsidR="00D86DED" w:rsidRDefault="00B90660">
      <w:pPr>
        <w:pStyle w:val="Bibliografia"/>
      </w:pPr>
      <w:bookmarkStart w:id="324" w:name="ref-vandekerk2015"/>
      <w:bookmarkEnd w:id="323"/>
      <w: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t xml:space="preserve"> 84 (2): 576–85. </w:t>
      </w:r>
      <w:hyperlink r:id="rId46">
        <w:r>
          <w:rPr>
            <w:rStyle w:val="Hyperlink"/>
          </w:rPr>
          <w:t>https://doi.org/10.1111/1365-2656.12290</w:t>
        </w:r>
      </w:hyperlink>
      <w:r>
        <w:t>.</w:t>
      </w:r>
    </w:p>
    <w:p w14:paraId="4E9AEDC4" w14:textId="77777777" w:rsidR="00D86DED" w:rsidRDefault="00B90660">
      <w:pPr>
        <w:pStyle w:val="Bibliografia"/>
      </w:pPr>
      <w:bookmarkStart w:id="325" w:name="ref-williams2014"/>
      <w:bookmarkEnd w:id="324"/>
      <w: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t xml:space="preserve"> 95 (6): 1230–39. </w:t>
      </w:r>
      <w:hyperlink r:id="rId47">
        <w:r>
          <w:rPr>
            <w:rStyle w:val="Hyperlink"/>
          </w:rPr>
          <w:t>https://doi.org/10.1644/14-MAMM-A-062</w:t>
        </w:r>
      </w:hyperlink>
      <w:r>
        <w:t>.</w:t>
      </w:r>
    </w:p>
    <w:p w14:paraId="4E9AEDC5" w14:textId="77777777" w:rsidR="00D86DED" w:rsidRDefault="00B90660">
      <w:pPr>
        <w:pStyle w:val="Bibliografia"/>
      </w:pPr>
      <w:bookmarkStart w:id="326" w:name="ref-zucchini2016"/>
      <w:bookmarkEnd w:id="325"/>
      <w:r>
        <w:t xml:space="preserve">Zucchini, Walter, Iain MacDonald, and Roland Langrock. 2016. </w:t>
      </w:r>
      <w:r>
        <w:rPr>
          <w:i/>
          <w:iCs/>
        </w:rPr>
        <w:t>Hidden Markov Models for Time Series - An Introduction Using R</w:t>
      </w:r>
      <w:r>
        <w:t>. Vol. 43.</w:t>
      </w:r>
      <w:bookmarkEnd w:id="302"/>
      <w:bookmarkEnd w:id="304"/>
      <w:bookmarkEnd w:id="326"/>
    </w:p>
    <w:sectPr w:rsidR="00D86DED">
      <w:pgSz w:w="12240" w:h="15840"/>
      <w:pgMar w:top="1440" w:right="1440" w:bottom="1440" w:left="1440" w:header="0" w:footer="0" w:gutter="0"/>
      <w:cols w:space="720"/>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Patricia Tachinardi" w:date="2021-06-17T15:00:00Z" w:initials="PT">
    <w:p w14:paraId="623B5F0C" w14:textId="527CD05C" w:rsidR="00581D26" w:rsidRPr="00581D26" w:rsidRDefault="00581D26">
      <w:pPr>
        <w:pStyle w:val="Textodecomentrio"/>
        <w:rPr>
          <w:lang w:val="pt-BR"/>
        </w:rPr>
      </w:pPr>
      <w:r>
        <w:rPr>
          <w:rStyle w:val="Refdecomentrio"/>
        </w:rPr>
        <w:annotationRef/>
      </w:r>
      <w:r w:rsidRPr="00581D26">
        <w:rPr>
          <w:lang w:val="pt-BR"/>
        </w:rPr>
        <w:t>Quando você for organiz</w:t>
      </w:r>
      <w:r>
        <w:rPr>
          <w:lang w:val="pt-BR"/>
        </w:rPr>
        <w:t>a</w:t>
      </w:r>
      <w:r w:rsidRPr="00581D26">
        <w:rPr>
          <w:lang w:val="pt-BR"/>
        </w:rPr>
        <w:t>r melhor a</w:t>
      </w:r>
      <w:r>
        <w:rPr>
          <w:lang w:val="pt-BR"/>
        </w:rPr>
        <w:t xml:space="preserve"> tese, seria bom citar o número das tabelas/figuras do apêndice. </w:t>
      </w:r>
    </w:p>
  </w:comment>
  <w:comment w:id="19" w:author="Patricia Tachinardi" w:date="2021-06-29T16:05:00Z" w:initials="PT">
    <w:p w14:paraId="771EE690" w14:textId="080354D2" w:rsidR="005B3F77" w:rsidRPr="005B3F77" w:rsidRDefault="005B3F77">
      <w:pPr>
        <w:pStyle w:val="Textodecomentrio"/>
        <w:rPr>
          <w:lang w:val="pt-BR"/>
        </w:rPr>
      </w:pPr>
      <w:r>
        <w:rPr>
          <w:rStyle w:val="Refdecomentrio"/>
        </w:rPr>
        <w:annotationRef/>
      </w:r>
      <w:r w:rsidRPr="005B3F77">
        <w:rPr>
          <w:lang w:val="pt-BR"/>
        </w:rPr>
        <w:t>Eu especificaria melhor: dizer q</w:t>
      </w:r>
      <w:r>
        <w:rPr>
          <w:lang w:val="pt-BR"/>
        </w:rPr>
        <w:t xml:space="preserve">uantos animais você acabou nem colocando colar (por causa do tamanho, por exemplo), quantos você colocou colar e, desses, quantos você conseguiu recuperar. </w:t>
      </w:r>
      <w:r w:rsidR="00B87D05">
        <w:rPr>
          <w:lang w:val="pt-BR"/>
        </w:rPr>
        <w:t xml:space="preserve">Talvez essa informação possa ir mais para frente, quando você coloca a quantidade de animais que receberam colar. </w:t>
      </w:r>
    </w:p>
  </w:comment>
  <w:comment w:id="39" w:author="Patricia Tachinardi" w:date="2021-06-29T15:41:00Z" w:initials="PT">
    <w:p w14:paraId="487AB132" w14:textId="10FD0B4D" w:rsidR="000D4DF4" w:rsidRPr="000D4DF4" w:rsidRDefault="000D4DF4">
      <w:pPr>
        <w:pStyle w:val="Textodecomentrio"/>
        <w:rPr>
          <w:lang w:val="pt-BR"/>
        </w:rPr>
      </w:pPr>
      <w:r>
        <w:rPr>
          <w:rStyle w:val="Refdecomentrio"/>
        </w:rPr>
        <w:annotationRef/>
      </w:r>
      <w:r w:rsidRPr="000D4DF4">
        <w:rPr>
          <w:lang w:val="pt-BR"/>
        </w:rPr>
        <w:t>Dizer quantas eram, em m</w:t>
      </w:r>
      <w:r>
        <w:rPr>
          <w:lang w:val="pt-BR"/>
        </w:rPr>
        <w:t>é</w:t>
      </w:r>
      <w:r w:rsidRPr="000D4DF4">
        <w:rPr>
          <w:lang w:val="pt-BR"/>
        </w:rPr>
        <w:t>dia (</w:t>
      </w:r>
      <w:r>
        <w:rPr>
          <w:lang w:val="pt-BR"/>
        </w:rPr>
        <w:t>20?)</w:t>
      </w:r>
    </w:p>
  </w:comment>
  <w:comment w:id="45" w:author="Patricia Tachinardi" w:date="2021-06-29T15:45:00Z" w:initials="PT">
    <w:p w14:paraId="48533346" w14:textId="0C28FCCF" w:rsidR="0073046A" w:rsidRPr="0073046A" w:rsidRDefault="0073046A">
      <w:pPr>
        <w:pStyle w:val="Textodecomentrio"/>
        <w:rPr>
          <w:lang w:val="pt-BR"/>
        </w:rPr>
      </w:pPr>
      <w:r>
        <w:rPr>
          <w:rStyle w:val="Refdecomentrio"/>
        </w:rPr>
        <w:annotationRef/>
      </w:r>
      <w:r w:rsidRPr="0073046A">
        <w:rPr>
          <w:lang w:val="pt-BR"/>
        </w:rPr>
        <w:t>Acho que não precisa desta s</w:t>
      </w:r>
      <w:r>
        <w:rPr>
          <w:lang w:val="pt-BR"/>
        </w:rPr>
        <w:t>entença, uma vez que você usou “</w:t>
      </w:r>
      <w:proofErr w:type="spellStart"/>
      <w:r>
        <w:rPr>
          <w:lang w:val="pt-BR"/>
        </w:rPr>
        <w:t>dusk</w:t>
      </w:r>
      <w:proofErr w:type="spellEnd"/>
      <w:r>
        <w:rPr>
          <w:lang w:val="pt-BR"/>
        </w:rPr>
        <w:t xml:space="preserve"> como referência temporal.</w:t>
      </w:r>
    </w:p>
  </w:comment>
  <w:comment w:id="61" w:author="Patricia Tachinardi" w:date="2021-06-29T15:51:00Z" w:initials="PT">
    <w:p w14:paraId="71D354D4" w14:textId="049D38AD" w:rsidR="002A2AF0" w:rsidRPr="002A2AF0" w:rsidRDefault="002A2AF0">
      <w:pPr>
        <w:pStyle w:val="Textodecomentrio"/>
        <w:rPr>
          <w:lang w:val="pt-BR"/>
        </w:rPr>
      </w:pPr>
      <w:r>
        <w:rPr>
          <w:rStyle w:val="Refdecomentrio"/>
        </w:rPr>
        <w:annotationRef/>
      </w:r>
      <w:r w:rsidRPr="002A2AF0">
        <w:rPr>
          <w:lang w:val="pt-BR"/>
        </w:rPr>
        <w:t xml:space="preserve">Acho importante, talvez </w:t>
      </w:r>
      <w:r>
        <w:rPr>
          <w:lang w:val="pt-BR"/>
        </w:rPr>
        <w:t>colocar uma tabela (adicionar na tabela abaixo ou faze ruma nova nos resultados, vamos vendo onde enc</w:t>
      </w:r>
      <w:r w:rsidR="005012C4">
        <w:rPr>
          <w:lang w:val="pt-BR"/>
        </w:rPr>
        <w:t xml:space="preserve">aixa melhor). </w:t>
      </w:r>
    </w:p>
  </w:comment>
  <w:comment w:id="79" w:author="Patricia Tachinardi" w:date="2021-06-29T15:50:00Z" w:initials="PT">
    <w:p w14:paraId="51A8556A" w14:textId="0A4A0E11" w:rsidR="00B87D05" w:rsidRPr="00C2313E" w:rsidRDefault="00C2313E">
      <w:pPr>
        <w:pStyle w:val="Textodecomentrio"/>
        <w:rPr>
          <w:lang w:val="pt-BR"/>
        </w:rPr>
      </w:pPr>
      <w:r>
        <w:rPr>
          <w:rStyle w:val="Refdecomentrio"/>
        </w:rPr>
        <w:annotationRef/>
      </w:r>
      <w:r w:rsidRPr="00C2313E">
        <w:rPr>
          <w:lang w:val="pt-BR"/>
        </w:rPr>
        <w:t xml:space="preserve">Deixar apenas </w:t>
      </w:r>
      <w:proofErr w:type="spellStart"/>
      <w:proofErr w:type="gramStart"/>
      <w:r w:rsidRPr="00C2313E">
        <w:rPr>
          <w:lang w:val="pt-BR"/>
        </w:rPr>
        <w:t>n;umeros</w:t>
      </w:r>
      <w:proofErr w:type="spellEnd"/>
      <w:proofErr w:type="gramEnd"/>
      <w:r w:rsidRPr="00C2313E">
        <w:rPr>
          <w:lang w:val="pt-BR"/>
        </w:rPr>
        <w:t xml:space="preserve"> inteiros n</w:t>
      </w:r>
      <w:r>
        <w:rPr>
          <w:lang w:val="pt-BR"/>
        </w:rPr>
        <w:t>a tabela</w:t>
      </w:r>
      <w:r w:rsidR="00B87D05">
        <w:rPr>
          <w:lang w:val="pt-BR"/>
        </w:rPr>
        <w:t xml:space="preserve">. O </w:t>
      </w:r>
      <w:proofErr w:type="spellStart"/>
      <w:r w:rsidR="00B87D05">
        <w:rPr>
          <w:lang w:val="pt-BR"/>
        </w:rPr>
        <w:t>qua</w:t>
      </w:r>
      <w:proofErr w:type="spellEnd"/>
      <w:r w:rsidR="00B87D05">
        <w:rPr>
          <w:lang w:val="pt-BR"/>
        </w:rPr>
        <w:t xml:space="preserve"> acha de separar machos e fêmeas, só para deixar claro que usamos os dois sexos?</w:t>
      </w:r>
    </w:p>
  </w:comment>
  <w:comment w:id="81" w:author="Patricia Tachinardi" w:date="2021-06-29T16:08:00Z" w:initials="PT">
    <w:p w14:paraId="2711E21B" w14:textId="24240D7A" w:rsidR="002A237A" w:rsidRPr="002A237A" w:rsidRDefault="002A237A">
      <w:pPr>
        <w:pStyle w:val="Textodecomentrio"/>
        <w:rPr>
          <w:lang w:val="pt-BR"/>
        </w:rPr>
      </w:pPr>
      <w:r>
        <w:rPr>
          <w:rStyle w:val="Refdecomentrio"/>
        </w:rPr>
        <w:annotationRef/>
      </w:r>
      <w:r w:rsidRPr="002A237A">
        <w:rPr>
          <w:lang w:val="pt-BR"/>
        </w:rPr>
        <w:t>Acho que este termo ficou c</w:t>
      </w:r>
      <w:r>
        <w:rPr>
          <w:lang w:val="pt-BR"/>
        </w:rPr>
        <w:t>onfuso</w:t>
      </w:r>
      <w:r w:rsidR="00CB3FB6">
        <w:rPr>
          <w:lang w:val="pt-BR"/>
        </w:rPr>
        <w:t xml:space="preserve">, pois dá a entender que, ou você teve dados de acelerômetro e </w:t>
      </w:r>
      <w:proofErr w:type="spellStart"/>
      <w:r w:rsidR="00CB3FB6">
        <w:rPr>
          <w:lang w:val="pt-BR"/>
        </w:rPr>
        <w:t>lightlogger</w:t>
      </w:r>
      <w:proofErr w:type="spellEnd"/>
      <w:r w:rsidR="00CB3FB6">
        <w:rPr>
          <w:lang w:val="pt-BR"/>
        </w:rPr>
        <w:t xml:space="preserve"> para todos os animais, ou você conseguiu </w:t>
      </w:r>
      <w:r w:rsidR="00E513B0">
        <w:rPr>
          <w:lang w:val="pt-BR"/>
        </w:rPr>
        <w:t xml:space="preserve">22 </w:t>
      </w:r>
      <w:proofErr w:type="spellStart"/>
      <w:r w:rsidR="00E513B0">
        <w:rPr>
          <w:lang w:val="pt-BR"/>
        </w:rPr>
        <w:t>datasets</w:t>
      </w:r>
      <w:proofErr w:type="spellEnd"/>
      <w:r w:rsidR="00E513B0">
        <w:rPr>
          <w:lang w:val="pt-BR"/>
        </w:rPr>
        <w:t xml:space="preserve"> somando os registros de </w:t>
      </w:r>
      <w:proofErr w:type="spellStart"/>
      <w:r w:rsidR="00E513B0">
        <w:rPr>
          <w:lang w:val="pt-BR"/>
        </w:rPr>
        <w:t>lightlogger</w:t>
      </w:r>
      <w:proofErr w:type="spellEnd"/>
      <w:r w:rsidR="00E513B0">
        <w:rPr>
          <w:lang w:val="pt-BR"/>
        </w:rPr>
        <w:t xml:space="preserve"> e acelerômetro</w:t>
      </w:r>
      <w:r w:rsidR="0007044C">
        <w:rPr>
          <w:lang w:val="pt-BR"/>
        </w:rPr>
        <w:t xml:space="preserve">. Talvez </w:t>
      </w:r>
      <w:r w:rsidR="00800DA5">
        <w:rPr>
          <w:lang w:val="pt-BR"/>
        </w:rPr>
        <w:t xml:space="preserve">não precise dessa frase, já que você já especificou no parágrafo anterior quantos animais foram recuperados com colar. </w:t>
      </w:r>
      <w:r w:rsidR="0007044C">
        <w:rPr>
          <w:lang w:val="pt-BR"/>
        </w:rPr>
        <w:t xml:space="preserve"> </w:t>
      </w:r>
    </w:p>
  </w:comment>
  <w:comment w:id="83" w:author="Patricia Tachinardi" w:date="2021-06-29T16:13:00Z" w:initials="PT">
    <w:p w14:paraId="0BFDEEDC" w14:textId="593E3196" w:rsidR="00800DA5" w:rsidRPr="00800DA5" w:rsidRDefault="00800DA5">
      <w:pPr>
        <w:pStyle w:val="Textodecomentrio"/>
        <w:rPr>
          <w:lang w:val="pt-BR"/>
        </w:rPr>
      </w:pPr>
      <w:r>
        <w:rPr>
          <w:rStyle w:val="Refdecomentrio"/>
        </w:rPr>
        <w:annotationRef/>
      </w:r>
      <w:r w:rsidRPr="00800DA5">
        <w:rPr>
          <w:lang w:val="pt-BR"/>
        </w:rPr>
        <w:t>Eu deixaria esta parte para d</w:t>
      </w:r>
      <w:r>
        <w:rPr>
          <w:lang w:val="pt-BR"/>
        </w:rPr>
        <w:t xml:space="preserve">epois que você descreve o cálculo do </w:t>
      </w:r>
      <w:proofErr w:type="spellStart"/>
      <w:r>
        <w:rPr>
          <w:lang w:val="pt-BR"/>
        </w:rPr>
        <w:t>vedba</w:t>
      </w:r>
      <w:proofErr w:type="spellEnd"/>
      <w:r>
        <w:rPr>
          <w:lang w:val="pt-BR"/>
        </w:rPr>
        <w:t xml:space="preserve">, assim já fica claro que o dado de acelerômetro que foi para a tabela </w:t>
      </w:r>
      <w:r w:rsidR="00AB763A">
        <w:rPr>
          <w:lang w:val="pt-BR"/>
        </w:rPr>
        <w:t>foi</w:t>
      </w:r>
      <w:r>
        <w:rPr>
          <w:lang w:val="pt-BR"/>
        </w:rPr>
        <w:t xml:space="preserve"> o </w:t>
      </w:r>
      <w:proofErr w:type="spellStart"/>
      <w:r>
        <w:rPr>
          <w:lang w:val="pt-BR"/>
        </w:rPr>
        <w:t>vedba</w:t>
      </w:r>
      <w:proofErr w:type="spellEnd"/>
      <w:r>
        <w:rPr>
          <w:lang w:val="pt-BR"/>
        </w:rPr>
        <w:t xml:space="preserve">. </w:t>
      </w:r>
    </w:p>
  </w:comment>
  <w:comment w:id="114" w:author="Patricia Tachinardi" w:date="2021-07-06T17:51:00Z" w:initials="PT">
    <w:p w14:paraId="5EDED4D6" w14:textId="7A196241" w:rsidR="009040FA" w:rsidRDefault="009040FA">
      <w:pPr>
        <w:pStyle w:val="Textodecomentrio"/>
        <w:rPr>
          <w:lang w:val="pt-BR"/>
        </w:rPr>
      </w:pPr>
      <w:r>
        <w:rPr>
          <w:rStyle w:val="Refdecomentrio"/>
        </w:rPr>
        <w:annotationRef/>
      </w:r>
      <w:r w:rsidR="00EA5F18">
        <w:rPr>
          <w:lang w:val="pt-BR"/>
        </w:rPr>
        <w:t xml:space="preserve">Eu começaria esse parágrafo falando </w:t>
      </w:r>
      <w:r w:rsidR="00DB0931">
        <w:rPr>
          <w:lang w:val="pt-BR"/>
        </w:rPr>
        <w:t xml:space="preserve">uma frase bem para leigos do que foi feito, para depois se aprofundar nas questões formais do modelo. </w:t>
      </w:r>
      <w:r w:rsidR="001B766E">
        <w:rPr>
          <w:lang w:val="pt-BR"/>
        </w:rPr>
        <w:t>Poderia iniciar com algo como: “</w:t>
      </w:r>
      <w:r w:rsidR="001D2AE7">
        <w:rPr>
          <w:lang w:val="pt-BR"/>
        </w:rPr>
        <w:t xml:space="preserve">Para refinar a análise dos </w:t>
      </w:r>
      <w:r w:rsidR="009D1F8C">
        <w:rPr>
          <w:lang w:val="pt-BR"/>
        </w:rPr>
        <w:t xml:space="preserve">dados de atividade obtidos pelo acelerômetro, </w:t>
      </w:r>
      <w:r w:rsidR="000F39C9">
        <w:rPr>
          <w:lang w:val="pt-BR"/>
        </w:rPr>
        <w:t xml:space="preserve">os valores de </w:t>
      </w:r>
      <w:proofErr w:type="spellStart"/>
      <w:r w:rsidR="000F39C9">
        <w:rPr>
          <w:lang w:val="pt-BR"/>
        </w:rPr>
        <w:t>veDBA</w:t>
      </w:r>
      <w:proofErr w:type="spellEnd"/>
      <w:r w:rsidR="000F39C9">
        <w:rPr>
          <w:lang w:val="pt-BR"/>
        </w:rPr>
        <w:t xml:space="preserve"> foram classificados </w:t>
      </w:r>
      <w:r w:rsidR="00594E31">
        <w:rPr>
          <w:lang w:val="pt-BR"/>
        </w:rPr>
        <w:t xml:space="preserve">de acordo com sua intensidade </w:t>
      </w:r>
      <w:r w:rsidR="000F39C9">
        <w:rPr>
          <w:lang w:val="pt-BR"/>
        </w:rPr>
        <w:t>em diferentes estados comportamentais (</w:t>
      </w:r>
      <w:proofErr w:type="spellStart"/>
      <w:r w:rsidR="000F39C9">
        <w:rPr>
          <w:lang w:val="pt-BR"/>
        </w:rPr>
        <w:t>behavioral</w:t>
      </w:r>
      <w:proofErr w:type="spellEnd"/>
      <w:r w:rsidR="000F39C9">
        <w:rPr>
          <w:lang w:val="pt-BR"/>
        </w:rPr>
        <w:t xml:space="preserve"> </w:t>
      </w:r>
      <w:proofErr w:type="spellStart"/>
      <w:r w:rsidR="000F39C9">
        <w:rPr>
          <w:lang w:val="pt-BR"/>
        </w:rPr>
        <w:t>states</w:t>
      </w:r>
      <w:proofErr w:type="spellEnd"/>
      <w:r w:rsidR="000F39C9">
        <w:rPr>
          <w:lang w:val="pt-BR"/>
        </w:rPr>
        <w:t>)</w:t>
      </w:r>
      <w:r w:rsidR="00594E31">
        <w:rPr>
          <w:lang w:val="pt-BR"/>
        </w:rPr>
        <w:t>”</w:t>
      </w:r>
    </w:p>
    <w:p w14:paraId="2DCE67E2" w14:textId="77777777" w:rsidR="003145F4" w:rsidRDefault="003145F4">
      <w:pPr>
        <w:pStyle w:val="Textodecomentrio"/>
        <w:rPr>
          <w:lang w:val="pt-BR"/>
        </w:rPr>
      </w:pPr>
    </w:p>
    <w:p w14:paraId="6E1A210A" w14:textId="3ADB5DA9" w:rsidR="003145F4" w:rsidRPr="009040FA" w:rsidRDefault="003145F4">
      <w:pPr>
        <w:pStyle w:val="Textodecomentrio"/>
        <w:rPr>
          <w:lang w:val="pt-BR"/>
        </w:rPr>
      </w:pPr>
      <w:r>
        <w:rPr>
          <w:lang w:val="pt-BR"/>
        </w:rPr>
        <w:t>A frase de cima foi só uma sugestão, pode mudar, mas a ideia é a pessoa que nunca ouviu falar de HMM saiba por</w:t>
      </w:r>
      <w:r w:rsidR="00CF3545">
        <w:rPr>
          <w:lang w:val="pt-BR"/>
        </w:rPr>
        <w:t xml:space="preserve"> </w:t>
      </w:r>
      <w:r>
        <w:rPr>
          <w:lang w:val="pt-BR"/>
        </w:rPr>
        <w:t xml:space="preserve">que você vai falar dele. </w:t>
      </w:r>
    </w:p>
  </w:comment>
  <w:comment w:id="119" w:author="Patricia Tachinardi" w:date="2021-07-06T18:14:00Z" w:initials="PT">
    <w:p w14:paraId="6E2F69B2" w14:textId="69D5F06A" w:rsidR="00CF3545" w:rsidRPr="00622C93" w:rsidRDefault="00CF3545">
      <w:pPr>
        <w:pStyle w:val="Textodecomentrio"/>
      </w:pPr>
      <w:r>
        <w:rPr>
          <w:rStyle w:val="Refdecomentrio"/>
        </w:rPr>
        <w:annotationRef/>
      </w:r>
      <w:r w:rsidRPr="00CF3545">
        <w:rPr>
          <w:lang w:val="pt-BR"/>
        </w:rPr>
        <w:t>Aqui eu já colocaria um e</w:t>
      </w:r>
      <w:r>
        <w:rPr>
          <w:lang w:val="pt-BR"/>
        </w:rPr>
        <w:t xml:space="preserve">xemplo de cada processo, para ficar mais claro o que </w:t>
      </w:r>
      <w:proofErr w:type="spellStart"/>
      <w:r>
        <w:rPr>
          <w:lang w:val="pt-BR"/>
        </w:rPr>
        <w:t>cado</w:t>
      </w:r>
      <w:proofErr w:type="spellEnd"/>
      <w:r>
        <w:rPr>
          <w:lang w:val="pt-BR"/>
        </w:rPr>
        <w:t xml:space="preserve"> um significa. </w:t>
      </w:r>
      <w:proofErr w:type="spellStart"/>
      <w:proofErr w:type="gramStart"/>
      <w:r w:rsidRPr="00622C93">
        <w:t>Sugestão</w:t>
      </w:r>
      <w:proofErr w:type="spellEnd"/>
      <w:r w:rsidRPr="00622C93">
        <w:t xml:space="preserve"> :</w:t>
      </w:r>
      <w:proofErr w:type="gramEnd"/>
      <w:r w:rsidRPr="00622C93">
        <w:t xml:space="preserve"> </w:t>
      </w:r>
    </w:p>
    <w:p w14:paraId="3520775E" w14:textId="77777777" w:rsidR="00CF3545" w:rsidRPr="00622C93" w:rsidRDefault="00CF3545">
      <w:pPr>
        <w:pStyle w:val="Textodecomentrio"/>
      </w:pPr>
    </w:p>
    <w:p w14:paraId="6EEE4806" w14:textId="42C8E6E8" w:rsidR="00CF3545" w:rsidRPr="00CF3545" w:rsidRDefault="00CF3545">
      <w:pPr>
        <w:pStyle w:val="Textodecomentrio"/>
      </w:pPr>
      <w:r>
        <w:t xml:space="preserve">the observable </w:t>
      </w:r>
      <w:r>
        <w:rPr>
          <w:i/>
          <w:iCs/>
        </w:rPr>
        <w:t>state-dependent process</w:t>
      </w:r>
      <w:r>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t>)</w:t>
      </w:r>
      <w:r w:rsidR="00622C93">
        <w:t xml:space="preserve">, which is the </w:t>
      </w:r>
      <w:proofErr w:type="spellStart"/>
      <w:r w:rsidR="00622C93">
        <w:t>veDBA</w:t>
      </w:r>
      <w:proofErr w:type="spellEnd"/>
      <w:r w:rsidR="00622C93">
        <w:t xml:space="preserve"> in our </w:t>
      </w:r>
      <w:proofErr w:type="gramStart"/>
      <w:r w:rsidR="00622C93">
        <w:t xml:space="preserve">case, </w:t>
      </w:r>
      <w:r>
        <w:t xml:space="preserve"> and</w:t>
      </w:r>
      <w:proofErr w:type="gramEnd"/>
      <w:r>
        <w:t xml:space="preserve"> an underlying, or hidden, </w:t>
      </w:r>
      <w:r>
        <w:rPr>
          <w:i/>
          <w:iCs/>
        </w:rPr>
        <w:t>state process</w:t>
      </w:r>
      <w: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oMath>
      <w:r>
        <w:t>)</w:t>
      </w:r>
      <w:r w:rsidR="00B037A7">
        <w:t xml:space="preserve">, in </w:t>
      </w:r>
      <w:proofErr w:type="spellStart"/>
      <w:r w:rsidR="00B037A7">
        <w:t>our</w:t>
      </w:r>
      <w:proofErr w:type="spellEnd"/>
      <w:r w:rsidR="00B037A7">
        <w:t xml:space="preserve"> case,</w:t>
      </w:r>
      <w:r w:rsidR="00377A70">
        <w:t xml:space="preserve"> </w:t>
      </w:r>
      <w:r w:rsidR="00B037A7">
        <w:t>the behavioral states</w:t>
      </w:r>
      <w:r>
        <w:t xml:space="preserve">. </w:t>
      </w:r>
      <w:r>
        <w:rPr>
          <w:rStyle w:val="Refdecomentrio"/>
        </w:rPr>
        <w:annotationRef/>
      </w:r>
      <w:r w:rsidR="00377A70">
        <w:t>“</w:t>
      </w:r>
    </w:p>
  </w:comment>
  <w:comment w:id="129" w:author="Patricia Tachinardi" w:date="2021-07-06T18:33:00Z" w:initials="PT">
    <w:p w14:paraId="3FE7A0D9" w14:textId="287E95E4" w:rsidR="00E65135" w:rsidRPr="00E65135" w:rsidRDefault="00E65135">
      <w:pPr>
        <w:pStyle w:val="Textodecomentrio"/>
        <w:rPr>
          <w:lang w:val="pt-BR"/>
        </w:rPr>
      </w:pPr>
      <w:r>
        <w:rPr>
          <w:rStyle w:val="Refdecomentrio"/>
        </w:rPr>
        <w:annotationRef/>
      </w:r>
      <w:r w:rsidRPr="00E65135">
        <w:rPr>
          <w:lang w:val="pt-BR"/>
        </w:rPr>
        <w:t>Talvez este parágrafo possa ir l</w:t>
      </w:r>
      <w:r>
        <w:rPr>
          <w:lang w:val="pt-BR"/>
        </w:rPr>
        <w:t xml:space="preserve">á para cima, (início da sessão de HMM) para quando você for explicar o HMM o leitor já saiba o que você estava fazendo).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3B5F0C" w15:done="0"/>
  <w15:commentEx w15:paraId="771EE690" w15:done="0"/>
  <w15:commentEx w15:paraId="487AB132" w15:done="0"/>
  <w15:commentEx w15:paraId="48533346" w15:done="0"/>
  <w15:commentEx w15:paraId="71D354D4" w15:done="0"/>
  <w15:commentEx w15:paraId="51A8556A" w15:done="0"/>
  <w15:commentEx w15:paraId="2711E21B" w15:done="0"/>
  <w15:commentEx w15:paraId="0BFDEEDC" w15:done="0"/>
  <w15:commentEx w15:paraId="6E1A210A" w15:done="0"/>
  <w15:commentEx w15:paraId="6EEE4806" w15:done="0"/>
  <w15:commentEx w15:paraId="3FE7A0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5E21B" w16cex:dateUtc="2021-06-17T18:00:00Z"/>
  <w16cex:commentExtensible w16cex:durableId="2485C358" w16cex:dateUtc="2021-06-29T19:05:00Z"/>
  <w16cex:commentExtensible w16cex:durableId="2485BDC1" w16cex:dateUtc="2021-06-29T18:41:00Z"/>
  <w16cex:commentExtensible w16cex:durableId="2485BEB2" w16cex:dateUtc="2021-06-29T18:45:00Z"/>
  <w16cex:commentExtensible w16cex:durableId="2485C00A" w16cex:dateUtc="2021-06-29T18:51:00Z"/>
  <w16cex:commentExtensible w16cex:durableId="2485BFBE" w16cex:dateUtc="2021-06-29T18:50:00Z"/>
  <w16cex:commentExtensible w16cex:durableId="2485C40E" w16cex:dateUtc="2021-06-29T19:08:00Z"/>
  <w16cex:commentExtensible w16cex:durableId="2485C51B" w16cex:dateUtc="2021-06-29T19:13:00Z"/>
  <w16cex:commentExtensible w16cex:durableId="248F168C" w16cex:dateUtc="2021-07-06T20:51:00Z"/>
  <w16cex:commentExtensible w16cex:durableId="248F1BEA" w16cex:dateUtc="2021-07-06T21:14:00Z"/>
  <w16cex:commentExtensible w16cex:durableId="248F206A" w16cex:dateUtc="2021-07-06T21: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3B5F0C" w16cid:durableId="2475E21B"/>
  <w16cid:commentId w16cid:paraId="771EE690" w16cid:durableId="2485C358"/>
  <w16cid:commentId w16cid:paraId="487AB132" w16cid:durableId="2485BDC1"/>
  <w16cid:commentId w16cid:paraId="48533346" w16cid:durableId="2485BEB2"/>
  <w16cid:commentId w16cid:paraId="71D354D4" w16cid:durableId="2485C00A"/>
  <w16cid:commentId w16cid:paraId="51A8556A" w16cid:durableId="2485BFBE"/>
  <w16cid:commentId w16cid:paraId="2711E21B" w16cid:durableId="2485C40E"/>
  <w16cid:commentId w16cid:paraId="0BFDEEDC" w16cid:durableId="2485C51B"/>
  <w16cid:commentId w16cid:paraId="6E1A210A" w16cid:durableId="248F168C"/>
  <w16cid:commentId w16cid:paraId="6EEE4806" w16cid:durableId="248F1BEA"/>
  <w16cid:commentId w16cid:paraId="3FE7A0D9" w16cid:durableId="248F20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71A0E" w14:textId="77777777" w:rsidR="00C47653" w:rsidRDefault="00C47653">
      <w:pPr>
        <w:spacing w:after="0"/>
      </w:pPr>
      <w:r>
        <w:separator/>
      </w:r>
    </w:p>
  </w:endnote>
  <w:endnote w:type="continuationSeparator" w:id="0">
    <w:p w14:paraId="7EBFCAE0" w14:textId="77777777" w:rsidR="00C47653" w:rsidRDefault="00C476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roman"/>
    <w:pitch w:val="variable"/>
  </w:font>
  <w:font w:name="Microsoft YaHei">
    <w:panose1 w:val="020B0503020204020204"/>
    <w:charset w:val="86"/>
    <w:family w:val="swiss"/>
    <w:pitch w:val="variable"/>
    <w:sig w:usb0="80000287" w:usb1="2ACF3C50" w:usb2="00000016" w:usb3="00000000" w:csb0="0004001F" w:csb1="00000000"/>
  </w:font>
  <w:font w:name="FreeSan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CBE58" w14:textId="77777777" w:rsidR="00C47653" w:rsidRDefault="00C47653">
      <w:r>
        <w:separator/>
      </w:r>
    </w:p>
  </w:footnote>
  <w:footnote w:type="continuationSeparator" w:id="0">
    <w:p w14:paraId="63F9382B" w14:textId="77777777" w:rsidR="00C47653" w:rsidRDefault="00C476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49CCA88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1C8F56AC"/>
    <w:multiLevelType w:val="multilevel"/>
    <w:tmpl w:val="990AA1C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288C43E4"/>
    <w:multiLevelType w:val="multilevel"/>
    <w:tmpl w:val="8FBA51AA"/>
    <w:lvl w:ilvl="0">
      <w:start w:val="1"/>
      <w:numFmt w:val="none"/>
      <w:pStyle w:val="Ttulo2"/>
      <w:suff w:val="nothing"/>
      <w:lvlText w:val=""/>
      <w:lvlJc w:val="left"/>
      <w:pPr>
        <w:tabs>
          <w:tab w:val="num" w:pos="0"/>
        </w:tabs>
        <w:ind w:left="360" w:hanging="36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2C1AE401"/>
    <w:multiLevelType w:val="multilevel"/>
    <w:tmpl w:val="B98A846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3"/>
  </w:num>
  <w:num w:numId="4">
    <w:abstractNumId w:val="0"/>
  </w:num>
  <w:num w:numId="5">
    <w:abstractNumId w:val="0"/>
  </w:num>
  <w:num w:numId="6">
    <w:abstractNumId w:val="0"/>
  </w:num>
  <w:num w:numId="7">
    <w:abstractNumId w:val="0"/>
  </w:num>
  <w:num w:numId="8">
    <w:abstractNumId w:val="0"/>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tricia Tachinardi">
    <w15:presenceInfo w15:providerId="Windows Live" w15:userId="c7d7495b43c63b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autoHyphenation/>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17908"/>
    <w:rsid w:val="000214AC"/>
    <w:rsid w:val="00055C86"/>
    <w:rsid w:val="0007044C"/>
    <w:rsid w:val="000D4DF4"/>
    <w:rsid w:val="000F39C9"/>
    <w:rsid w:val="00121B09"/>
    <w:rsid w:val="001B507A"/>
    <w:rsid w:val="001B766E"/>
    <w:rsid w:val="001D2AE7"/>
    <w:rsid w:val="00254D26"/>
    <w:rsid w:val="002A237A"/>
    <w:rsid w:val="002A2AF0"/>
    <w:rsid w:val="002F5052"/>
    <w:rsid w:val="00303869"/>
    <w:rsid w:val="003145F4"/>
    <w:rsid w:val="00376FA6"/>
    <w:rsid w:val="00377A70"/>
    <w:rsid w:val="00434D01"/>
    <w:rsid w:val="004E29B3"/>
    <w:rsid w:val="005012C4"/>
    <w:rsid w:val="00507707"/>
    <w:rsid w:val="00581D26"/>
    <w:rsid w:val="00590D07"/>
    <w:rsid w:val="00594E31"/>
    <w:rsid w:val="005B3F77"/>
    <w:rsid w:val="00622C93"/>
    <w:rsid w:val="00634CB7"/>
    <w:rsid w:val="00665CFE"/>
    <w:rsid w:val="00727422"/>
    <w:rsid w:val="0073046A"/>
    <w:rsid w:val="00784D58"/>
    <w:rsid w:val="007B2CBC"/>
    <w:rsid w:val="007E74C3"/>
    <w:rsid w:val="00800DA5"/>
    <w:rsid w:val="008D6863"/>
    <w:rsid w:val="009040FA"/>
    <w:rsid w:val="00910657"/>
    <w:rsid w:val="00946EF2"/>
    <w:rsid w:val="009D1F8C"/>
    <w:rsid w:val="00A978E2"/>
    <w:rsid w:val="00AB763A"/>
    <w:rsid w:val="00B037A7"/>
    <w:rsid w:val="00B86B75"/>
    <w:rsid w:val="00B87D05"/>
    <w:rsid w:val="00B90660"/>
    <w:rsid w:val="00BC48D5"/>
    <w:rsid w:val="00BE4077"/>
    <w:rsid w:val="00C2313E"/>
    <w:rsid w:val="00C344B2"/>
    <w:rsid w:val="00C36279"/>
    <w:rsid w:val="00C47653"/>
    <w:rsid w:val="00C521E9"/>
    <w:rsid w:val="00CB3FB6"/>
    <w:rsid w:val="00CF3545"/>
    <w:rsid w:val="00D01EF8"/>
    <w:rsid w:val="00D07353"/>
    <w:rsid w:val="00D86DED"/>
    <w:rsid w:val="00DB0931"/>
    <w:rsid w:val="00E03307"/>
    <w:rsid w:val="00E315A3"/>
    <w:rsid w:val="00E513B0"/>
    <w:rsid w:val="00E65135"/>
    <w:rsid w:val="00EA5F18"/>
    <w:rsid w:val="00EC64D5"/>
    <w:rsid w:val="00FD2B40"/>
    <w:rsid w:val="00FE0C1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AED43"/>
  <w15:docId w15:val="{341F2259-6AB3-4C8D-B5D2-8E702601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uppressAutoHyphens/>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pPr>
  </w:style>
  <w:style w:type="paragraph" w:styleId="Ttulo1">
    <w:name w:val="heading 1"/>
    <w:basedOn w:val="Normal"/>
    <w:next w:val="Corpodetexto"/>
    <w:autoRedefine/>
    <w:uiPriority w:val="9"/>
    <w:qFormat/>
    <w:rsid w:val="00C41672"/>
    <w:pPr>
      <w:spacing w:before="340" w:after="369"/>
      <w:outlineLvl w:val="0"/>
    </w:pPr>
    <w:rPr>
      <w:b/>
      <w:sz w:val="32"/>
      <w:szCs w:val="32"/>
    </w:rPr>
  </w:style>
  <w:style w:type="paragraph" w:styleId="Ttulo2">
    <w:name w:val="heading 2"/>
    <w:basedOn w:val="Normal"/>
    <w:next w:val="Corpodetexto"/>
    <w:autoRedefine/>
    <w:uiPriority w:val="9"/>
    <w:unhideWhenUsed/>
    <w:qFormat/>
    <w:rsid w:val="003D6A2F"/>
    <w:pPr>
      <w:keepNext/>
      <w:keepLines/>
      <w:numPr>
        <w:numId w:val="1"/>
      </w:numPr>
      <w:spacing w:before="369" w:after="346"/>
      <w:outlineLvl w:val="1"/>
    </w:pPr>
    <w:rPr>
      <w:rFonts w:ascii="Garamond" w:eastAsiaTheme="majorEastAsia" w:hAnsi="Garamond" w:cstheme="majorBidi"/>
      <w:b/>
      <w:bCs/>
      <w:sz w:val="28"/>
      <w:szCs w:val="28"/>
    </w:rPr>
  </w:style>
  <w:style w:type="paragraph" w:styleId="Ttulo3">
    <w:name w:val="heading 3"/>
    <w:basedOn w:val="Normal"/>
    <w:next w:val="Corpodetexto"/>
    <w:uiPriority w:val="9"/>
    <w:unhideWhenUsed/>
    <w:qFormat/>
    <w:rsid w:val="00C41672"/>
    <w:pPr>
      <w:spacing w:before="340" w:after="369"/>
      <w:outlineLvl w:val="2"/>
    </w:pPr>
    <w:rPr>
      <w:rFonts w:ascii="Garamond" w:hAnsi="Garamond"/>
      <w:b/>
    </w:rPr>
  </w:style>
  <w:style w:type="paragraph" w:styleId="Ttulo4">
    <w:name w:val="heading 4"/>
    <w:basedOn w:val="Normal"/>
    <w:next w:val="Corpodetexto"/>
    <w:uiPriority w:val="9"/>
    <w:unhideWhenUsed/>
    <w:qFormat/>
    <w:rsid w:val="00CC2101"/>
    <w:pPr>
      <w:keepNext/>
      <w:keepLines/>
      <w:spacing w:before="369" w:after="340"/>
      <w:outlineLvl w:val="3"/>
    </w:pPr>
    <w:rPr>
      <w:rFonts w:ascii="Garamond" w:eastAsiaTheme="majorEastAsia" w:hAnsi="Garamond" w:cstheme="majorBidi"/>
      <w:b/>
      <w:bCs/>
    </w:rPr>
  </w:style>
  <w:style w:type="paragraph" w:styleId="Ttulo5">
    <w:name w:val="heading 5"/>
    <w:basedOn w:val="Normal"/>
    <w:next w:val="Corpodetexto"/>
    <w:uiPriority w:val="9"/>
    <w:unhideWhenUsed/>
    <w:qFormat/>
    <w:rsid w:val="00CC2101"/>
    <w:pPr>
      <w:keepNext/>
      <w:keepLines/>
      <w:spacing w:before="200" w:after="0"/>
      <w:outlineLvl w:val="4"/>
    </w:pPr>
    <w:rPr>
      <w:rFonts w:ascii="Garamond" w:eastAsiaTheme="majorEastAsia" w:hAnsi="Garamond" w:cstheme="majorBidi"/>
      <w:iCs/>
    </w:rPr>
  </w:style>
  <w:style w:type="paragraph" w:styleId="Ttulo6">
    <w:name w:val="heading 6"/>
    <w:basedOn w:val="Normal"/>
    <w:next w:val="Corpodetexto"/>
    <w:uiPriority w:val="9"/>
    <w:unhideWhenUsed/>
    <w:qFormat/>
    <w:rsid w:val="00CC2101"/>
    <w:pPr>
      <w:keepNext/>
      <w:keepLines/>
      <w:spacing w:before="200" w:after="0"/>
      <w:outlineLvl w:val="5"/>
    </w:pPr>
    <w:rPr>
      <w:rFonts w:ascii="Garamond" w:eastAsiaTheme="majorEastAsia" w:hAnsi="Garamond" w:cstheme="majorBidi"/>
    </w:rPr>
  </w:style>
  <w:style w:type="paragraph" w:styleId="Ttulo7">
    <w:name w:val="heading 7"/>
    <w:basedOn w:val="Normal"/>
    <w:next w:val="Corpodetexto"/>
    <w:uiPriority w:val="9"/>
    <w:unhideWhenUsed/>
    <w:qFormat/>
    <w:rsid w:val="00CC2101"/>
    <w:pPr>
      <w:keepNext/>
      <w:keepLines/>
      <w:spacing w:before="200" w:after="0"/>
      <w:outlineLvl w:val="6"/>
    </w:pPr>
    <w:rPr>
      <w:rFonts w:ascii="Garamond" w:eastAsiaTheme="majorEastAsia" w:hAnsi="Garamond" w:cstheme="majorBidi"/>
    </w:rPr>
  </w:style>
  <w:style w:type="paragraph" w:styleId="Ttulo8">
    <w:name w:val="heading 8"/>
    <w:basedOn w:val="Normal"/>
    <w:next w:val="Corpodetexto"/>
    <w:uiPriority w:val="9"/>
    <w:unhideWhenUsed/>
    <w:qFormat/>
    <w:rsid w:val="00CC2101"/>
    <w:pPr>
      <w:keepNext/>
      <w:keepLines/>
      <w:spacing w:before="200" w:after="0"/>
      <w:outlineLvl w:val="7"/>
    </w:pPr>
    <w:rPr>
      <w:rFonts w:ascii="Garamond" w:eastAsiaTheme="majorEastAsia" w:hAnsi="Garamond" w:cstheme="majorBidi"/>
    </w:rPr>
  </w:style>
  <w:style w:type="paragraph" w:styleId="Ttulo9">
    <w:name w:val="heading 9"/>
    <w:basedOn w:val="Normal"/>
    <w:next w:val="Corpodetexto"/>
    <w:uiPriority w:val="9"/>
    <w:unhideWhenUsed/>
    <w:qFormat/>
    <w:rsid w:val="00CC2101"/>
    <w:pPr>
      <w:keepNext/>
      <w:keepLines/>
      <w:spacing w:before="200" w:after="0"/>
      <w:outlineLvl w:val="8"/>
    </w:pPr>
    <w:rPr>
      <w:rFonts w:ascii="Garamond" w:eastAsiaTheme="majorEastAsia" w:hAnsi="Garamond" w:cstheme="majorBidi"/>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egendaChar">
    <w:name w:val="Legenda Char"/>
    <w:basedOn w:val="Fontepargpadro"/>
    <w:link w:val="Legenda"/>
    <w:qFormat/>
  </w:style>
  <w:style w:type="character" w:customStyle="1" w:styleId="VerbatimChar">
    <w:name w:val="Verbatim Char"/>
    <w:basedOn w:val="LegendaChar"/>
    <w:link w:val="SourceCode"/>
    <w:qFormat/>
    <w:rPr>
      <w:rFonts w:ascii="Consolas" w:hAnsi="Consolas"/>
      <w:sz w:val="22"/>
    </w:rPr>
  </w:style>
  <w:style w:type="character" w:customStyle="1" w:styleId="FootnoteCharacters">
    <w:name w:val="Footnote Characters"/>
    <w:basedOn w:val="LegendaChar"/>
    <w:qFormat/>
    <w:rPr>
      <w:vertAlign w:val="superscript"/>
    </w:rPr>
  </w:style>
  <w:style w:type="character" w:customStyle="1" w:styleId="FootnoteAnchor">
    <w:name w:val="Footnote Anchor"/>
    <w:rPr>
      <w:vertAlign w:val="superscript"/>
    </w:rPr>
  </w:style>
  <w:style w:type="character" w:styleId="Hyperlink">
    <w:name w:val="Hyperlink"/>
    <w:basedOn w:val="LegendaChar"/>
    <w:rPr>
      <w:color w:val="4F81BD" w:themeColor="accent1"/>
    </w:rPr>
  </w:style>
  <w:style w:type="character" w:customStyle="1" w:styleId="CorpodetextoChar">
    <w:name w:val="Corpo de texto Char"/>
    <w:basedOn w:val="Fontepargpadro"/>
    <w:link w:val="Corpodetexto"/>
    <w:qFormat/>
    <w:rsid w:val="00C06B94"/>
    <w:rPr>
      <w:rFonts w:ascii="Garamond" w:hAnsi="Garamond"/>
    </w:rPr>
  </w:style>
  <w:style w:type="character" w:styleId="HiperlinkVisitado">
    <w:name w:val="FollowedHyperlink"/>
    <w:basedOn w:val="Fontepargpadro"/>
    <w:semiHidden/>
    <w:unhideWhenUsed/>
    <w:rsid w:val="00A4342F"/>
    <w:rPr>
      <w:color w:val="800080" w:themeColor="followedHyperlink"/>
      <w:u w:val="single"/>
    </w:rPr>
  </w:style>
  <w:style w:type="character" w:styleId="Nmerodelinha">
    <w:name w:val="line number"/>
    <w:basedOn w:val="Fontepargpadro"/>
    <w:semiHidden/>
    <w:unhideWhenUsed/>
    <w:qFormat/>
    <w:rsid w:val="005C1159"/>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NumberingSymbols">
    <w:name w:val="Numbering Symbols"/>
    <w:qFormat/>
  </w:style>
  <w:style w:type="paragraph" w:customStyle="1" w:styleId="Heading">
    <w:name w:val="Heading"/>
    <w:basedOn w:val="Normal"/>
    <w:next w:val="Corpodetexto"/>
    <w:qFormat/>
    <w:pPr>
      <w:keepNext/>
      <w:spacing w:before="240" w:after="120"/>
    </w:pPr>
    <w:rPr>
      <w:rFonts w:ascii="Liberation Sans" w:eastAsia="Microsoft YaHei" w:hAnsi="Liberation Sans" w:cs="FreeSans"/>
      <w:sz w:val="28"/>
      <w:szCs w:val="28"/>
    </w:rPr>
  </w:style>
  <w:style w:type="paragraph" w:styleId="Corpodetexto">
    <w:name w:val="Body Text"/>
    <w:basedOn w:val="Normal"/>
    <w:link w:val="CorpodetextoChar"/>
    <w:qFormat/>
    <w:rsid w:val="00C06B94"/>
    <w:pPr>
      <w:spacing w:before="120" w:after="120" w:line="360" w:lineRule="auto"/>
      <w:ind w:firstLine="567"/>
      <w:jc w:val="both"/>
    </w:pPr>
    <w:rPr>
      <w:rFonts w:ascii="Garamond" w:hAnsi="Garamond"/>
    </w:rPr>
  </w:style>
  <w:style w:type="paragraph" w:styleId="Lista">
    <w:name w:val="List"/>
    <w:basedOn w:val="Corpodetexto"/>
    <w:rPr>
      <w:rFonts w:cs="FreeSans"/>
    </w:rPr>
  </w:style>
  <w:style w:type="paragraph" w:styleId="Legenda">
    <w:name w:val="caption"/>
    <w:basedOn w:val="Normal"/>
    <w:link w:val="LegendaChar"/>
    <w:qFormat/>
    <w:pPr>
      <w:spacing w:after="120"/>
    </w:pPr>
    <w:rPr>
      <w:i/>
    </w:rPr>
  </w:style>
  <w:style w:type="paragraph" w:customStyle="1" w:styleId="Index">
    <w:name w:val="Index"/>
    <w:basedOn w:val="Normal"/>
    <w:qFormat/>
    <w:pPr>
      <w:suppressLineNumbers/>
    </w:pPr>
    <w:rPr>
      <w:rFonts w:cs="FreeSans"/>
    </w:rPr>
  </w:style>
  <w:style w:type="paragraph" w:customStyle="1" w:styleId="FirstParagraph">
    <w:name w:val="First Paragraph"/>
    <w:basedOn w:val="Corpodetexto"/>
    <w:next w:val="Corpodetexto"/>
    <w:qFormat/>
    <w:rsid w:val="00B00C79"/>
  </w:style>
  <w:style w:type="paragraph" w:customStyle="1" w:styleId="Compact">
    <w:name w:val="Compact"/>
    <w:basedOn w:val="Corpodetexto"/>
    <w:qFormat/>
    <w:rsid w:val="00F96615"/>
    <w:pPr>
      <w:spacing w:before="40" w:after="40"/>
      <w:jc w:val="left"/>
    </w:pPr>
  </w:style>
  <w:style w:type="paragraph" w:styleId="Ttulo">
    <w:name w:val="Title"/>
    <w:basedOn w:val="Normal"/>
    <w:next w:val="Corpodetexto"/>
    <w:qFormat/>
    <w:rsid w:val="006D2F10"/>
    <w:pPr>
      <w:keepNext/>
      <w:keepLines/>
      <w:spacing w:before="480" w:after="0"/>
      <w:jc w:val="center"/>
    </w:pPr>
    <w:rPr>
      <w:rFonts w:ascii="Garamond" w:eastAsiaTheme="majorEastAsia" w:hAnsi="Garamond" w:cstheme="majorBidi"/>
      <w:b/>
      <w:bCs/>
      <w:sz w:val="36"/>
      <w:szCs w:val="36"/>
    </w:rPr>
  </w:style>
  <w:style w:type="paragraph" w:styleId="Subttulo">
    <w:name w:val="Subtitle"/>
    <w:basedOn w:val="Ttulo"/>
    <w:next w:val="Corpodetexto"/>
    <w:qFormat/>
    <w:rsid w:val="006D2F10"/>
    <w:pPr>
      <w:spacing w:before="0" w:after="240"/>
    </w:pPr>
    <w:rPr>
      <w:sz w:val="30"/>
      <w:szCs w:val="30"/>
    </w:rPr>
  </w:style>
  <w:style w:type="paragraph" w:customStyle="1" w:styleId="Author">
    <w:name w:val="Author"/>
    <w:next w:val="Corpodetexto"/>
    <w:qFormat/>
    <w:rsid w:val="00CC2101"/>
    <w:pPr>
      <w:keepNext/>
      <w:keepLines/>
      <w:spacing w:after="200"/>
      <w:jc w:val="center"/>
    </w:pPr>
    <w:rPr>
      <w:rFonts w:ascii="Garamond" w:hAnsi="Garamond"/>
    </w:rPr>
  </w:style>
  <w:style w:type="paragraph" w:styleId="Data">
    <w:name w:val="Date"/>
    <w:next w:val="Corpodetexto"/>
    <w:qFormat/>
    <w:rsid w:val="00CC2101"/>
    <w:pPr>
      <w:keepNext/>
      <w:keepLines/>
      <w:spacing w:after="200"/>
      <w:jc w:val="center"/>
    </w:pPr>
    <w:rPr>
      <w:rFonts w:ascii="Garamond" w:hAnsi="Garamond"/>
    </w:rPr>
  </w:style>
  <w:style w:type="paragraph" w:customStyle="1" w:styleId="Abstract">
    <w:name w:val="Abstract"/>
    <w:basedOn w:val="Normal"/>
    <w:next w:val="Corpodetexto"/>
    <w:qFormat/>
    <w:rsid w:val="00CC2101"/>
    <w:pPr>
      <w:keepNext/>
      <w:keepLines/>
      <w:spacing w:before="300" w:after="300"/>
    </w:pPr>
    <w:rPr>
      <w:rFonts w:ascii="Garamond" w:hAnsi="Garamond"/>
      <w:sz w:val="20"/>
      <w:szCs w:val="20"/>
    </w:rPr>
  </w:style>
  <w:style w:type="paragraph" w:styleId="Bibliografia">
    <w:name w:val="Bibliography"/>
    <w:basedOn w:val="Normal"/>
    <w:qFormat/>
    <w:rsid w:val="003761C7"/>
    <w:rPr>
      <w:rFonts w:ascii="Garamond" w:hAnsi="Garamond"/>
      <w:sz w:val="22"/>
    </w:rPr>
  </w:style>
  <w:style w:type="paragraph" w:styleId="Textoembloco">
    <w:name w:val="Block Text"/>
    <w:basedOn w:val="Corpodetexto"/>
    <w:next w:val="Corpodetexto"/>
    <w:uiPriority w:val="9"/>
    <w:unhideWhenUsed/>
    <w:qFormat/>
    <w:rsid w:val="00CC2101"/>
    <w:pPr>
      <w:spacing w:before="100" w:after="100"/>
    </w:pPr>
    <w:rPr>
      <w:rFonts w:asciiTheme="majorHAnsi" w:eastAsiaTheme="majorEastAsia" w:hAnsiTheme="majorHAnsi" w:cstheme="majorBidi"/>
      <w:bCs/>
      <w:sz w:val="20"/>
      <w:szCs w:val="20"/>
    </w:rPr>
  </w:style>
  <w:style w:type="paragraph" w:styleId="Textodenotaderodap">
    <w:name w:val="footnote text"/>
    <w:basedOn w:val="Normal"/>
    <w:uiPriority w:val="9"/>
    <w:unhideWhenUsed/>
    <w:qFormat/>
  </w:style>
  <w:style w:type="paragraph" w:customStyle="1" w:styleId="DefinitionTerm">
    <w:name w:val="Definition Term"/>
    <w:basedOn w:val="Normal"/>
    <w:next w:val="Definition"/>
    <w:qFormat/>
    <w:rsid w:val="00CC2101"/>
    <w:pPr>
      <w:keepNext/>
      <w:keepLines/>
      <w:spacing w:after="0"/>
    </w:pPr>
    <w:rPr>
      <w:rFonts w:ascii="Garamond" w:hAnsi="Garamond"/>
      <w:b/>
    </w:rPr>
  </w:style>
  <w:style w:type="paragraph" w:customStyle="1" w:styleId="Definition">
    <w:name w:val="Definition"/>
    <w:basedOn w:val="Normal"/>
    <w:qFormat/>
    <w:rsid w:val="00CC2101"/>
    <w:rPr>
      <w:rFonts w:ascii="Garamond" w:hAnsi="Garamond"/>
    </w:rPr>
  </w:style>
  <w:style w:type="paragraph" w:customStyle="1" w:styleId="TableCaption">
    <w:name w:val="Table Caption"/>
    <w:basedOn w:val="Legenda"/>
    <w:qFormat/>
    <w:rsid w:val="00A4342F"/>
    <w:pPr>
      <w:keepNext/>
      <w:jc w:val="center"/>
    </w:pPr>
    <w:rPr>
      <w:rFonts w:ascii="Garamond" w:hAnsi="Garamond"/>
    </w:rPr>
  </w:style>
  <w:style w:type="paragraph" w:customStyle="1" w:styleId="ImageCaption">
    <w:name w:val="Image Caption"/>
    <w:basedOn w:val="Legenda"/>
    <w:qFormat/>
    <w:rsid w:val="00CC2101"/>
    <w:rPr>
      <w:rFonts w:ascii="Garamond" w:hAnsi="Garamond"/>
    </w:rPr>
  </w:style>
  <w:style w:type="paragraph" w:customStyle="1" w:styleId="Figure">
    <w:name w:val="Figure"/>
    <w:basedOn w:val="Normal"/>
    <w:qFormat/>
  </w:style>
  <w:style w:type="paragraph" w:customStyle="1" w:styleId="CaptionedFigure">
    <w:name w:val="Captioned Figure"/>
    <w:basedOn w:val="Figure"/>
    <w:qFormat/>
    <w:pPr>
      <w:keepNext/>
    </w:pPr>
  </w:style>
  <w:style w:type="paragraph" w:customStyle="1" w:styleId="Heading10">
    <w:name w:val="Heading 10"/>
    <w:basedOn w:val="Heading"/>
    <w:next w:val="Corpodetexto"/>
    <w:qFormat/>
    <w:pPr>
      <w:spacing w:before="60" w:after="60"/>
      <w:outlineLvl w:val="8"/>
    </w:pPr>
    <w:rPr>
      <w:b/>
      <w:bCs/>
      <w:sz w:val="21"/>
      <w:szCs w:val="21"/>
    </w:rPr>
  </w:style>
  <w:style w:type="paragraph" w:customStyle="1" w:styleId="Bullet">
    <w:name w:val="Bullet"/>
    <w:basedOn w:val="Definition"/>
    <w:qFormat/>
  </w:style>
  <w:style w:type="paragraph" w:styleId="Saudao">
    <w:name w:val="Salutation"/>
    <w:basedOn w:val="Normal"/>
    <w:pPr>
      <w:suppressLineNumbers/>
    </w:pPr>
  </w:style>
  <w:style w:type="paragraph" w:customStyle="1" w:styleId="HeaderandFooter">
    <w:name w:val="Header and Footer"/>
    <w:basedOn w:val="Normal"/>
    <w:qFormat/>
    <w:pPr>
      <w:suppressLineNumbers/>
      <w:tabs>
        <w:tab w:val="center" w:pos="4680"/>
        <w:tab w:val="right" w:pos="9360"/>
      </w:tabs>
    </w:pPr>
  </w:style>
  <w:style w:type="paragraph" w:styleId="Rodap">
    <w:name w:val="footer"/>
    <w:basedOn w:val="HeaderandFooter"/>
  </w:style>
  <w:style w:type="paragraph" w:styleId="Cabealho">
    <w:name w:val="header"/>
    <w:basedOn w:val="HeaderandFooter"/>
  </w:style>
  <w:style w:type="table" w:customStyle="1" w:styleId="Table">
    <w:name w:val="Table"/>
    <w:semiHidden/>
    <w:unhideWhenUsed/>
    <w:qFormat/>
    <w:tblPr>
      <w:tblCellMar>
        <w:top w:w="0" w:type="dxa"/>
        <w:left w:w="108" w:type="dxa"/>
        <w:bottom w:w="0" w:type="dxa"/>
        <w:right w:w="108" w:type="dxa"/>
      </w:tblCellMar>
    </w:tblPr>
  </w:style>
  <w:style w:type="table" w:styleId="Tabelacomgrade">
    <w:name w:val="Table Grid"/>
    <w:basedOn w:val="Tabelanormal"/>
    <w:rsid w:val="00A544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mples4">
    <w:name w:val="Plain Table 4"/>
    <w:basedOn w:val="Tabelanormal"/>
    <w:rsid w:val="00BA2EC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1Clara">
    <w:name w:val="Grid Table 1 Light"/>
    <w:basedOn w:val="Tabelanormal"/>
    <w:rsid w:val="00BA2EC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TabeladeGrade2">
    <w:name w:val="Grid Table 2"/>
    <w:basedOn w:val="Tabelanormal"/>
    <w:rsid w:val="00BA2EC8"/>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SimplesTabela2">
    <w:name w:val="Plain Table 2"/>
    <w:basedOn w:val="Tabelanormal"/>
    <w:rsid w:val="00BA2EC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1">
    <w:name w:val="Plain Table 1"/>
    <w:basedOn w:val="Tabelanormal"/>
    <w:rsid w:val="008935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Refdecomentrio">
    <w:name w:val="annotation reference"/>
    <w:basedOn w:val="Fontepargpadro"/>
    <w:semiHidden/>
    <w:unhideWhenUsed/>
    <w:rsid w:val="00581D26"/>
    <w:rPr>
      <w:sz w:val="16"/>
      <w:szCs w:val="16"/>
    </w:rPr>
  </w:style>
  <w:style w:type="paragraph" w:styleId="Textodecomentrio">
    <w:name w:val="annotation text"/>
    <w:basedOn w:val="Normal"/>
    <w:link w:val="TextodecomentrioChar"/>
    <w:semiHidden/>
    <w:unhideWhenUsed/>
    <w:rsid w:val="00581D26"/>
    <w:rPr>
      <w:sz w:val="20"/>
      <w:szCs w:val="20"/>
    </w:rPr>
  </w:style>
  <w:style w:type="character" w:customStyle="1" w:styleId="TextodecomentrioChar">
    <w:name w:val="Texto de comentário Char"/>
    <w:basedOn w:val="Fontepargpadro"/>
    <w:link w:val="Textodecomentrio"/>
    <w:semiHidden/>
    <w:rsid w:val="00581D26"/>
    <w:rPr>
      <w:sz w:val="20"/>
      <w:szCs w:val="20"/>
    </w:rPr>
  </w:style>
  <w:style w:type="paragraph" w:styleId="Assuntodocomentrio">
    <w:name w:val="annotation subject"/>
    <w:basedOn w:val="Textodecomentrio"/>
    <w:next w:val="Textodecomentrio"/>
    <w:link w:val="AssuntodocomentrioChar"/>
    <w:semiHidden/>
    <w:unhideWhenUsed/>
    <w:rsid w:val="00581D26"/>
    <w:rPr>
      <w:b/>
      <w:bCs/>
    </w:rPr>
  </w:style>
  <w:style w:type="character" w:customStyle="1" w:styleId="AssuntodocomentrioChar">
    <w:name w:val="Assunto do comentário Char"/>
    <w:basedOn w:val="TextodecomentrioChar"/>
    <w:link w:val="Assuntodocomentrio"/>
    <w:semiHidden/>
    <w:rsid w:val="00581D2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2/ecy.1880"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1111/j.1365-2656.2009.01583.x" TargetMode="External"/><Relationship Id="rId21" Type="http://schemas.openxmlformats.org/officeDocument/2006/relationships/image" Target="media/image10.png"/><Relationship Id="rId34" Type="http://schemas.openxmlformats.org/officeDocument/2006/relationships/hyperlink" Target="https://doi.org/10.1093/conphys/coz044" TargetMode="External"/><Relationship Id="rId42" Type="http://schemas.openxmlformats.org/officeDocument/2006/relationships/hyperlink" Target="https://www.R-project.org/." TargetMode="External"/><Relationship Id="rId47" Type="http://schemas.openxmlformats.org/officeDocument/2006/relationships/hyperlink" Target="https://doi.org/10.1644/14-MAMM-A-062" TargetMode="External"/><Relationship Id="rId50"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doi.org/10.1016/j.jaridenv.2008.09.028"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CRAN.R-project.org/package=maptools" TargetMode="External"/><Relationship Id="rId37" Type="http://schemas.openxmlformats.org/officeDocument/2006/relationships/hyperlink" Target="https://doi.org/10.1111/ele.13610" TargetMode="External"/><Relationship Id="rId40" Type="http://schemas.openxmlformats.org/officeDocument/2006/relationships/hyperlink" Target="https://doi.org/10.1007/s13253-017-0283-8" TargetMode="External"/><Relationship Id="rId45" Type="http://schemas.openxmlformats.org/officeDocument/2006/relationships/hyperlink" Target="https://doi.org/10.1080/07420520802686331"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i.org/10.1111/2041-210X.12657" TargetMode="External"/><Relationship Id="rId49"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8.png"/><Relationship Id="rId31" Type="http://schemas.openxmlformats.org/officeDocument/2006/relationships/hyperlink" Target="https://doi.org/10.1111/j.1570-7458.2011.01111.x" TargetMode="External"/><Relationship Id="rId44" Type="http://schemas.openxmlformats.org/officeDocument/2006/relationships/hyperlink" Target="https://doi.org/10.1371/journal.pone.0037918"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oi.org/10.7717/peerj.2559" TargetMode="External"/><Relationship Id="rId35" Type="http://schemas.openxmlformats.org/officeDocument/2006/relationships/hyperlink" Target="https://doi.org/10.1890/11-2241.1" TargetMode="External"/><Relationship Id="rId43" Type="http://schemas.openxmlformats.org/officeDocument/2006/relationships/hyperlink" Target="https://doi.org/10.3354/ab00104" TargetMode="External"/><Relationship Id="rId48"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1016/j.jaridenv.2011.04.034" TargetMode="External"/><Relationship Id="rId38" Type="http://schemas.openxmlformats.org/officeDocument/2006/relationships/hyperlink" Target="https://doi.org/10.1186/s40462-018-0127-3" TargetMode="External"/><Relationship Id="rId46" Type="http://schemas.openxmlformats.org/officeDocument/2006/relationships/hyperlink" Target="https://doi.org/10.1111/1365-2656.12290" TargetMode="External"/><Relationship Id="rId20" Type="http://schemas.openxmlformats.org/officeDocument/2006/relationships/image" Target="media/image9.png"/><Relationship Id="rId41" Type="http://schemas.openxmlformats.org/officeDocument/2006/relationships/hyperlink" Target="https://doi.org/10.1371/journal.pone.0031187"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32</Pages>
  <Words>5003</Words>
  <Characters>28520</Characters>
  <Application>Microsoft Office Word</Application>
  <DocSecurity>0</DocSecurity>
  <Lines>237</Lines>
  <Paragraphs>66</Paragraphs>
  <ScaleCrop>false</ScaleCrop>
  <HeadingPairs>
    <vt:vector size="2" baseType="variant">
      <vt:variant>
        <vt:lpstr>Título</vt:lpstr>
      </vt:variant>
      <vt:variant>
        <vt:i4>1</vt:i4>
      </vt:variant>
    </vt:vector>
  </HeadingPairs>
  <TitlesOfParts>
    <vt:vector size="1" baseType="lpstr">
      <vt:lpstr>Titulo de Tese</vt:lpstr>
    </vt:vector>
  </TitlesOfParts>
  <Company/>
  <LinksUpToDate>false</LinksUpToDate>
  <CharactersWithSpaces>33457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Tese</dc:title>
  <dc:creator>Patricia Tachinardi</dc:creator>
  <cp:keywords/>
  <cp:lastModifiedBy>Patricia Tachinardi</cp:lastModifiedBy>
  <cp:revision>2</cp:revision>
  <dcterms:created xsi:type="dcterms:W3CDTF">2021-07-06T21:44:00Z</dcterms:created>
  <dcterms:modified xsi:type="dcterms:W3CDTF">2021-07-06T21:44:00Z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06</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